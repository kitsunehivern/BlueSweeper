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F80F4B" w14:textId="77777777" w:rsidR="00FA0BE1" w:rsidRDefault="00FA0BE1" w:rsidP="00070CD3">
      <w:pPr>
        <w:jc w:val="center"/>
      </w:pPr>
      <w:r>
        <w:rPr>
          <w:noProof/>
        </w:rPr>
        <w:drawing>
          <wp:inline distT="0" distB="0" distL="0" distR="0" wp14:anchorId="2A99C7DB" wp14:editId="6894D4FA">
            <wp:extent cx="5943600" cy="1426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466F582F" w14:textId="77777777" w:rsidR="00093269" w:rsidRDefault="0019128F" w:rsidP="00093269">
      <w:pPr>
        <w:jc w:val="center"/>
        <w:rPr>
          <w:rFonts w:ascii="Hyperspace Race Expand Heavy It" w:hAnsi="Hyperspace Race Expand Heavy It"/>
          <w:sz w:val="40"/>
          <w:szCs w:val="40"/>
        </w:rPr>
        <w:sectPr w:rsidR="00093269" w:rsidSect="0019128F">
          <w:headerReference w:type="default" r:id="rId9"/>
          <w:footerReference w:type="default" r:id="rId10"/>
          <w:pgSz w:w="12240" w:h="15840" w:code="1"/>
          <w:pgMar w:top="851" w:right="1440" w:bottom="993" w:left="1440" w:header="426" w:footer="340" w:gutter="0"/>
          <w:cols w:space="720"/>
          <w:vAlign w:val="center"/>
          <w:docGrid w:linePitch="360"/>
        </w:sectPr>
      </w:pPr>
      <w:r>
        <w:rPr>
          <w:rFonts w:ascii="Hyperspace Race Expand Heavy It" w:hAnsi="Hyperspace Race Expand Heavy It"/>
          <w:sz w:val="40"/>
          <w:szCs w:val="40"/>
        </w:rPr>
        <w:t>CS161 - Final Project</w:t>
      </w:r>
    </w:p>
    <w:p w14:paraId="3896D5CC" w14:textId="289F09BD" w:rsidR="004F67D7" w:rsidRDefault="004F67D7" w:rsidP="004F67D7">
      <w:pPr>
        <w:rPr>
          <w:rFonts w:ascii="Hyperspace Race Expand Heavy It" w:hAnsi="Hyperspace Race Expand Heavy It"/>
          <w:color w:val="0C8AFB"/>
          <w:sz w:val="28"/>
          <w:szCs w:val="28"/>
        </w:rPr>
      </w:pPr>
      <w:r>
        <w:rPr>
          <w:rFonts w:ascii="Hyperspace Race Expand Heavy It" w:hAnsi="Hyperspace Race Expand Heavy It"/>
          <w:color w:val="0C8AFB"/>
          <w:sz w:val="28"/>
          <w:szCs w:val="28"/>
        </w:rPr>
        <w:lastRenderedPageBreak/>
        <w:t>1. Feature</w:t>
      </w:r>
    </w:p>
    <w:p w14:paraId="1DD576FD" w14:textId="77777777" w:rsidR="004F67D7" w:rsidRDefault="004F67D7" w:rsidP="004F67D7">
      <w:pPr>
        <w:pStyle w:val="ListParagraph"/>
        <w:numPr>
          <w:ilvl w:val="0"/>
          <w:numId w:val="1"/>
        </w:numPr>
        <w:rPr>
          <w:rFonts w:ascii="Arial" w:hAnsi="Arial" w:cs="Arial"/>
          <w:sz w:val="28"/>
          <w:szCs w:val="28"/>
        </w:rPr>
      </w:pPr>
      <w:r>
        <w:rPr>
          <w:rFonts w:ascii="Arial" w:hAnsi="Arial" w:cs="Arial"/>
          <w:sz w:val="28"/>
          <w:szCs w:val="28"/>
        </w:rPr>
        <w:t>New game</w:t>
      </w:r>
    </w:p>
    <w:p w14:paraId="214298E9" w14:textId="77777777" w:rsidR="004F67D7" w:rsidRDefault="004F67D7" w:rsidP="004F67D7">
      <w:pPr>
        <w:pStyle w:val="ListParagraph"/>
        <w:numPr>
          <w:ilvl w:val="1"/>
          <w:numId w:val="1"/>
        </w:numPr>
        <w:rPr>
          <w:rFonts w:ascii="Arial" w:hAnsi="Arial" w:cs="Arial"/>
          <w:sz w:val="28"/>
          <w:szCs w:val="28"/>
        </w:rPr>
      </w:pPr>
      <w:r>
        <w:rPr>
          <w:rFonts w:ascii="Arial" w:hAnsi="Arial" w:cs="Arial"/>
          <w:sz w:val="28"/>
          <w:szCs w:val="28"/>
        </w:rPr>
        <w:t>Choose mode (beginner, intermediate, expert, custom)</w:t>
      </w:r>
    </w:p>
    <w:p w14:paraId="12F0E3AF" w14:textId="77777777" w:rsidR="004F67D7" w:rsidRDefault="004F67D7" w:rsidP="004F67D7">
      <w:pPr>
        <w:pStyle w:val="ListParagraph"/>
        <w:numPr>
          <w:ilvl w:val="1"/>
          <w:numId w:val="1"/>
        </w:numPr>
        <w:rPr>
          <w:rFonts w:ascii="Arial" w:hAnsi="Arial" w:cs="Arial"/>
          <w:sz w:val="28"/>
          <w:szCs w:val="28"/>
        </w:rPr>
      </w:pPr>
      <w:r>
        <w:rPr>
          <w:rFonts w:ascii="Arial" w:hAnsi="Arial" w:cs="Arial"/>
          <w:sz w:val="28"/>
          <w:szCs w:val="28"/>
        </w:rPr>
        <w:t>Change width, height and number of bombs of the table</w:t>
      </w:r>
    </w:p>
    <w:p w14:paraId="3E5B7D87" w14:textId="77777777" w:rsidR="004F67D7" w:rsidRDefault="004F67D7" w:rsidP="004F67D7">
      <w:pPr>
        <w:pStyle w:val="ListParagraph"/>
        <w:numPr>
          <w:ilvl w:val="0"/>
          <w:numId w:val="1"/>
        </w:numPr>
        <w:rPr>
          <w:rFonts w:ascii="Arial" w:hAnsi="Arial" w:cs="Arial"/>
          <w:sz w:val="28"/>
          <w:szCs w:val="28"/>
        </w:rPr>
      </w:pPr>
      <w:r>
        <w:rPr>
          <w:rFonts w:ascii="Arial" w:hAnsi="Arial" w:cs="Arial"/>
          <w:sz w:val="28"/>
          <w:szCs w:val="28"/>
        </w:rPr>
        <w:t>Load game</w:t>
      </w:r>
    </w:p>
    <w:p w14:paraId="56EB6C6C" w14:textId="77777777" w:rsidR="004F67D7" w:rsidRDefault="004F67D7" w:rsidP="004F67D7">
      <w:pPr>
        <w:pStyle w:val="ListParagraph"/>
        <w:numPr>
          <w:ilvl w:val="0"/>
          <w:numId w:val="1"/>
        </w:numPr>
        <w:rPr>
          <w:rFonts w:ascii="Arial" w:hAnsi="Arial" w:cs="Arial"/>
          <w:sz w:val="28"/>
          <w:szCs w:val="28"/>
        </w:rPr>
      </w:pPr>
      <w:r>
        <w:rPr>
          <w:rFonts w:ascii="Arial" w:hAnsi="Arial" w:cs="Arial"/>
          <w:sz w:val="28"/>
          <w:szCs w:val="28"/>
        </w:rPr>
        <w:t>Ranking</w:t>
      </w:r>
    </w:p>
    <w:p w14:paraId="20AB56E9" w14:textId="77777777" w:rsidR="004F67D7" w:rsidRDefault="004F67D7" w:rsidP="004F67D7">
      <w:pPr>
        <w:pStyle w:val="ListParagraph"/>
        <w:numPr>
          <w:ilvl w:val="1"/>
          <w:numId w:val="1"/>
        </w:numPr>
        <w:rPr>
          <w:rFonts w:ascii="Arial" w:hAnsi="Arial" w:cs="Arial"/>
          <w:sz w:val="28"/>
          <w:szCs w:val="28"/>
        </w:rPr>
      </w:pPr>
      <w:r>
        <w:rPr>
          <w:rFonts w:ascii="Arial" w:hAnsi="Arial" w:cs="Arial"/>
          <w:sz w:val="28"/>
          <w:szCs w:val="28"/>
        </w:rPr>
        <w:t>Local ranking</w:t>
      </w:r>
    </w:p>
    <w:p w14:paraId="6831DCCB" w14:textId="77777777" w:rsidR="004F67D7" w:rsidRDefault="004F67D7" w:rsidP="004F67D7">
      <w:pPr>
        <w:pStyle w:val="ListParagraph"/>
        <w:numPr>
          <w:ilvl w:val="1"/>
          <w:numId w:val="1"/>
        </w:numPr>
        <w:rPr>
          <w:rFonts w:ascii="Arial" w:hAnsi="Arial" w:cs="Arial"/>
          <w:sz w:val="28"/>
          <w:szCs w:val="28"/>
        </w:rPr>
      </w:pPr>
      <w:r>
        <w:rPr>
          <w:rFonts w:ascii="Arial" w:hAnsi="Arial" w:cs="Arial"/>
          <w:sz w:val="28"/>
          <w:szCs w:val="28"/>
        </w:rPr>
        <w:t>Global ranking</w:t>
      </w:r>
    </w:p>
    <w:p w14:paraId="5BF041C5" w14:textId="77777777" w:rsidR="004F67D7" w:rsidRDefault="004F67D7" w:rsidP="004F67D7">
      <w:pPr>
        <w:pStyle w:val="ListParagraph"/>
        <w:numPr>
          <w:ilvl w:val="0"/>
          <w:numId w:val="2"/>
        </w:numPr>
        <w:rPr>
          <w:rFonts w:ascii="Arial" w:hAnsi="Arial" w:cs="Arial"/>
          <w:sz w:val="28"/>
          <w:szCs w:val="28"/>
        </w:rPr>
      </w:pPr>
      <w:r>
        <w:rPr>
          <w:rFonts w:ascii="Arial" w:hAnsi="Arial" w:cs="Arial"/>
          <w:sz w:val="28"/>
          <w:szCs w:val="28"/>
        </w:rPr>
        <w:t>Settings</w:t>
      </w:r>
    </w:p>
    <w:p w14:paraId="2B17FD3B" w14:textId="77777777" w:rsidR="004F67D7" w:rsidRDefault="004F67D7" w:rsidP="004F67D7">
      <w:pPr>
        <w:pStyle w:val="ListParagraph"/>
        <w:numPr>
          <w:ilvl w:val="1"/>
          <w:numId w:val="2"/>
        </w:numPr>
        <w:rPr>
          <w:rFonts w:ascii="Arial" w:hAnsi="Arial" w:cs="Arial"/>
          <w:sz w:val="28"/>
          <w:szCs w:val="28"/>
        </w:rPr>
      </w:pPr>
      <w:r>
        <w:rPr>
          <w:rFonts w:ascii="Arial" w:hAnsi="Arial" w:cs="Arial"/>
          <w:sz w:val="28"/>
          <w:szCs w:val="28"/>
        </w:rPr>
        <w:t>Profile</w:t>
      </w:r>
    </w:p>
    <w:p w14:paraId="525A9208" w14:textId="77777777" w:rsidR="004F67D7" w:rsidRDefault="004F67D7" w:rsidP="004F67D7">
      <w:pPr>
        <w:pStyle w:val="ListParagraph"/>
        <w:numPr>
          <w:ilvl w:val="2"/>
          <w:numId w:val="2"/>
        </w:numPr>
        <w:rPr>
          <w:rFonts w:ascii="Arial" w:hAnsi="Arial" w:cs="Arial"/>
          <w:sz w:val="28"/>
          <w:szCs w:val="28"/>
        </w:rPr>
      </w:pPr>
      <w:r>
        <w:rPr>
          <w:rFonts w:ascii="Arial" w:hAnsi="Arial" w:cs="Arial"/>
          <w:sz w:val="28"/>
          <w:szCs w:val="28"/>
        </w:rPr>
        <w:t>Log in / Change password</w:t>
      </w:r>
    </w:p>
    <w:p w14:paraId="77A10F53" w14:textId="77777777" w:rsidR="004F67D7" w:rsidRDefault="004F67D7" w:rsidP="004F67D7">
      <w:pPr>
        <w:pStyle w:val="ListParagraph"/>
        <w:numPr>
          <w:ilvl w:val="2"/>
          <w:numId w:val="2"/>
        </w:numPr>
        <w:rPr>
          <w:rFonts w:ascii="Arial" w:hAnsi="Arial" w:cs="Arial"/>
          <w:sz w:val="28"/>
          <w:szCs w:val="28"/>
        </w:rPr>
      </w:pPr>
      <w:r>
        <w:rPr>
          <w:rFonts w:ascii="Arial" w:hAnsi="Arial" w:cs="Arial"/>
          <w:sz w:val="28"/>
          <w:szCs w:val="28"/>
        </w:rPr>
        <w:t>Sign up / Log out</w:t>
      </w:r>
    </w:p>
    <w:p w14:paraId="78D5DBDC" w14:textId="77777777" w:rsidR="004F67D7" w:rsidRDefault="004F67D7" w:rsidP="004F67D7">
      <w:pPr>
        <w:pStyle w:val="ListParagraph"/>
        <w:numPr>
          <w:ilvl w:val="1"/>
          <w:numId w:val="2"/>
        </w:numPr>
        <w:rPr>
          <w:rFonts w:ascii="Arial" w:hAnsi="Arial" w:cs="Arial"/>
          <w:sz w:val="28"/>
          <w:szCs w:val="28"/>
        </w:rPr>
      </w:pPr>
      <w:r>
        <w:rPr>
          <w:rFonts w:ascii="Arial" w:hAnsi="Arial" w:cs="Arial"/>
          <w:sz w:val="28"/>
          <w:szCs w:val="28"/>
        </w:rPr>
        <w:t>Change volume of musics</w:t>
      </w:r>
    </w:p>
    <w:p w14:paraId="3F6078BD" w14:textId="77777777" w:rsidR="004F67D7" w:rsidRDefault="004F67D7" w:rsidP="004F67D7">
      <w:pPr>
        <w:pStyle w:val="ListParagraph"/>
        <w:numPr>
          <w:ilvl w:val="1"/>
          <w:numId w:val="2"/>
        </w:numPr>
        <w:rPr>
          <w:rFonts w:ascii="Arial" w:hAnsi="Arial" w:cs="Arial"/>
          <w:sz w:val="28"/>
          <w:szCs w:val="28"/>
        </w:rPr>
      </w:pPr>
      <w:r>
        <w:rPr>
          <w:rFonts w:ascii="Arial" w:hAnsi="Arial" w:cs="Arial"/>
          <w:sz w:val="28"/>
          <w:szCs w:val="28"/>
        </w:rPr>
        <w:t>Change volume of sound effects</w:t>
      </w:r>
    </w:p>
    <w:p w14:paraId="7304C133" w14:textId="77777777" w:rsidR="004F67D7" w:rsidRDefault="004F67D7" w:rsidP="004F67D7">
      <w:pPr>
        <w:pStyle w:val="ListParagraph"/>
        <w:numPr>
          <w:ilvl w:val="0"/>
          <w:numId w:val="2"/>
        </w:numPr>
        <w:rPr>
          <w:rFonts w:ascii="Arial" w:hAnsi="Arial" w:cs="Arial"/>
          <w:sz w:val="28"/>
          <w:szCs w:val="28"/>
        </w:rPr>
      </w:pPr>
      <w:r>
        <w:rPr>
          <w:rFonts w:ascii="Arial" w:hAnsi="Arial" w:cs="Arial"/>
          <w:sz w:val="28"/>
          <w:szCs w:val="28"/>
        </w:rPr>
        <w:t>Quit</w:t>
      </w:r>
    </w:p>
    <w:p w14:paraId="2C12992E" w14:textId="77777777" w:rsidR="004F67D7" w:rsidRPr="004F67D7" w:rsidRDefault="004F67D7" w:rsidP="004F67D7">
      <w:pPr>
        <w:rPr>
          <w:rFonts w:ascii="Hyperspace Race Expand Heavy It" w:hAnsi="Hyperspace Race Expand Heavy It" w:cs="Arial"/>
          <w:sz w:val="28"/>
          <w:szCs w:val="28"/>
        </w:rPr>
      </w:pPr>
    </w:p>
    <w:p w14:paraId="608B39FF" w14:textId="77777777" w:rsidR="00093269" w:rsidRPr="00F577A4" w:rsidRDefault="004F67D7">
      <w:pPr>
        <w:rPr>
          <w:rFonts w:ascii="Hyperspace Race Expand Heavy It" w:hAnsi="Hyperspace Race Expand Heavy It"/>
          <w:color w:val="0C8AFB"/>
          <w:sz w:val="28"/>
          <w:szCs w:val="28"/>
        </w:rPr>
      </w:pPr>
      <w:r>
        <w:rPr>
          <w:rFonts w:ascii="Hyperspace Race Expand Heavy It" w:hAnsi="Hyperspace Race Expand Heavy It"/>
          <w:color w:val="0C8AFB"/>
          <w:sz w:val="28"/>
          <w:szCs w:val="28"/>
        </w:rPr>
        <w:t>2</w:t>
      </w:r>
      <w:r w:rsidR="00093269" w:rsidRPr="00F577A4">
        <w:rPr>
          <w:rFonts w:ascii="Hyperspace Race Expand Heavy It" w:hAnsi="Hyperspace Race Expand Heavy It"/>
          <w:color w:val="0C8AFB"/>
          <w:sz w:val="28"/>
          <w:szCs w:val="28"/>
        </w:rPr>
        <w:t>. Program structre</w:t>
      </w:r>
    </w:p>
    <w:tbl>
      <w:tblPr>
        <w:tblStyle w:val="TableGrid"/>
        <w:tblW w:w="9493" w:type="dxa"/>
        <w:tblLook w:val="04A0" w:firstRow="1" w:lastRow="0" w:firstColumn="1" w:lastColumn="0" w:noHBand="0" w:noVBand="1"/>
      </w:tblPr>
      <w:tblGrid>
        <w:gridCol w:w="1271"/>
        <w:gridCol w:w="8222"/>
      </w:tblGrid>
      <w:tr w:rsidR="00877B5E" w14:paraId="335032DE" w14:textId="77777777" w:rsidTr="004F67D7">
        <w:tc>
          <w:tcPr>
            <w:tcW w:w="9493" w:type="dxa"/>
            <w:gridSpan w:val="2"/>
          </w:tcPr>
          <w:p w14:paraId="583CE5FE" w14:textId="77777777" w:rsidR="00877B5E" w:rsidRPr="00093269" w:rsidRDefault="00877B5E" w:rsidP="00877B5E">
            <w:pPr>
              <w:jc w:val="center"/>
              <w:rPr>
                <w:rFonts w:ascii="Arial" w:hAnsi="Arial" w:cs="Arial"/>
                <w:sz w:val="28"/>
                <w:szCs w:val="28"/>
              </w:rPr>
            </w:pPr>
            <w:r w:rsidRPr="00093269">
              <w:rPr>
                <w:rFonts w:ascii="Arial" w:hAnsi="Arial" w:cs="Arial"/>
                <w:sz w:val="28"/>
                <w:szCs w:val="28"/>
              </w:rPr>
              <w:t>Include</w:t>
            </w:r>
          </w:p>
        </w:tc>
      </w:tr>
      <w:tr w:rsidR="00877B5E" w14:paraId="7A08D99E" w14:textId="77777777" w:rsidTr="004F67D7">
        <w:tc>
          <w:tcPr>
            <w:tcW w:w="1271" w:type="dxa"/>
          </w:tcPr>
          <w:p w14:paraId="26BC3036" w14:textId="77777777" w:rsidR="00877B5E" w:rsidRPr="00093269" w:rsidRDefault="00877B5E" w:rsidP="00093269">
            <w:pPr>
              <w:rPr>
                <w:rFonts w:ascii="Arial" w:hAnsi="Arial" w:cs="Arial"/>
                <w:sz w:val="28"/>
                <w:szCs w:val="28"/>
              </w:rPr>
            </w:pPr>
            <w:r w:rsidRPr="00093269">
              <w:rPr>
                <w:rFonts w:ascii="Arial" w:hAnsi="Arial" w:cs="Arial"/>
                <w:sz w:val="28"/>
                <w:szCs w:val="28"/>
              </w:rPr>
              <w:t>C++</w:t>
            </w:r>
          </w:p>
        </w:tc>
        <w:tc>
          <w:tcPr>
            <w:tcW w:w="8222" w:type="dxa"/>
          </w:tcPr>
          <w:p w14:paraId="1C925EFC"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&lt;iostream&gt;</w:t>
            </w:r>
          </w:p>
          <w:p w14:paraId="3652BB72"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&lt;fstream&gt;</w:t>
            </w:r>
          </w:p>
          <w:p w14:paraId="1EEDCC59"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&lt;string&gt;</w:t>
            </w:r>
          </w:p>
          <w:p w14:paraId="23C53432"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&lt;vector&gt;</w:t>
            </w:r>
          </w:p>
          <w:p w14:paraId="5F702F0A"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&lt;algorithm&gt;</w:t>
            </w:r>
          </w:p>
          <w:p w14:paraId="6DC97A68"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&lt;filesystem&gt;</w:t>
            </w:r>
          </w:p>
          <w:p w14:paraId="6569D793" w14:textId="77777777" w:rsidR="00877B5E" w:rsidRPr="00093269" w:rsidRDefault="00093269" w:rsidP="00093269">
            <w:pPr>
              <w:tabs>
                <w:tab w:val="left" w:pos="628"/>
              </w:tabs>
              <w:rPr>
                <w:rFonts w:ascii="Cascadia Mono" w:hAnsi="Cascadia Mono" w:cs="Cascadia Mono"/>
                <w:color w:val="A31515"/>
                <w:sz w:val="28"/>
                <w:szCs w:val="28"/>
              </w:rPr>
            </w:pPr>
            <w:r w:rsidRPr="00093269">
              <w:rPr>
                <w:rFonts w:ascii="Cascadia Mono" w:hAnsi="Cascadia Mono" w:cs="Cascadia Mono"/>
                <w:color w:val="A31515"/>
                <w:sz w:val="28"/>
                <w:szCs w:val="28"/>
              </w:rPr>
              <w:t>&lt;chrono&gt;</w:t>
            </w:r>
          </w:p>
          <w:p w14:paraId="287FFC8B" w14:textId="77777777" w:rsidR="00093269" w:rsidRPr="00093269" w:rsidRDefault="00093269" w:rsidP="00093269">
            <w:pPr>
              <w:tabs>
                <w:tab w:val="left" w:pos="628"/>
              </w:tabs>
              <w:rPr>
                <w:rFonts w:ascii="Cascadia Mono" w:hAnsi="Cascadia Mono" w:cs="Cascadia Mono"/>
                <w:color w:val="A31515"/>
                <w:sz w:val="28"/>
                <w:szCs w:val="28"/>
              </w:rPr>
            </w:pPr>
            <w:r w:rsidRPr="00093269">
              <w:rPr>
                <w:rFonts w:ascii="Cascadia Mono" w:hAnsi="Cascadia Mono" w:cs="Cascadia Mono"/>
                <w:color w:val="A31515"/>
                <w:sz w:val="28"/>
                <w:szCs w:val="28"/>
              </w:rPr>
              <w:t>&lt;tuple&gt;</w:t>
            </w:r>
          </w:p>
          <w:p w14:paraId="510827AD" w14:textId="77777777" w:rsidR="00093269" w:rsidRPr="00093269" w:rsidRDefault="00093269" w:rsidP="00093269">
            <w:pPr>
              <w:tabs>
                <w:tab w:val="left" w:pos="628"/>
              </w:tabs>
              <w:rPr>
                <w:rFonts w:ascii="Cascadia Mono" w:hAnsi="Cascadia Mono" w:cs="Cascadia Mono"/>
                <w:color w:val="A31515"/>
                <w:sz w:val="28"/>
                <w:szCs w:val="28"/>
              </w:rPr>
            </w:pPr>
            <w:r w:rsidRPr="00093269">
              <w:rPr>
                <w:rFonts w:ascii="Cascadia Mono" w:hAnsi="Cascadia Mono" w:cs="Cascadia Mono"/>
                <w:color w:val="A31515"/>
                <w:sz w:val="28"/>
                <w:szCs w:val="28"/>
              </w:rPr>
              <w:t>&lt;cassert&gt;</w:t>
            </w:r>
          </w:p>
          <w:p w14:paraId="40E7071E" w14:textId="77777777" w:rsidR="00093269" w:rsidRPr="00093269" w:rsidRDefault="00093269" w:rsidP="00093269">
            <w:pPr>
              <w:tabs>
                <w:tab w:val="left" w:pos="628"/>
              </w:tabs>
              <w:rPr>
                <w:rFonts w:ascii="Arial" w:hAnsi="Arial" w:cs="Arial"/>
                <w:sz w:val="28"/>
                <w:szCs w:val="28"/>
              </w:rPr>
            </w:pPr>
            <w:r w:rsidRPr="00093269">
              <w:rPr>
                <w:rFonts w:ascii="Cascadia Mono" w:hAnsi="Cascadia Mono" w:cs="Cascadia Mono"/>
                <w:color w:val="A31515"/>
                <w:sz w:val="28"/>
                <w:szCs w:val="28"/>
              </w:rPr>
              <w:t>&lt;queue&gt;</w:t>
            </w:r>
          </w:p>
        </w:tc>
      </w:tr>
      <w:tr w:rsidR="00093269" w14:paraId="5B9E3817" w14:textId="77777777" w:rsidTr="004F67D7">
        <w:tc>
          <w:tcPr>
            <w:tcW w:w="1271" w:type="dxa"/>
          </w:tcPr>
          <w:p w14:paraId="40918CCB" w14:textId="77777777" w:rsidR="00093269" w:rsidRPr="00093269" w:rsidRDefault="00093269" w:rsidP="00093269">
            <w:pPr>
              <w:rPr>
                <w:rFonts w:ascii="Arial" w:hAnsi="Arial" w:cs="Arial"/>
                <w:sz w:val="28"/>
                <w:szCs w:val="28"/>
              </w:rPr>
            </w:pPr>
            <w:r>
              <w:rPr>
                <w:rFonts w:ascii="Arial" w:hAnsi="Arial" w:cs="Arial"/>
                <w:sz w:val="28"/>
                <w:szCs w:val="28"/>
              </w:rPr>
              <w:t>SFML</w:t>
            </w:r>
          </w:p>
        </w:tc>
        <w:tc>
          <w:tcPr>
            <w:tcW w:w="8222" w:type="dxa"/>
          </w:tcPr>
          <w:p w14:paraId="2AD30E1B"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&lt;System.hpp&gt;</w:t>
            </w:r>
          </w:p>
          <w:p w14:paraId="7DD0EAC9"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&lt;Window.hpp&gt;</w:t>
            </w:r>
          </w:p>
          <w:p w14:paraId="52CC1E13"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A31515"/>
                <w:sz w:val="28"/>
                <w:szCs w:val="28"/>
              </w:rPr>
              <w:t>&lt;Graphics.hpp&gt;</w:t>
            </w:r>
          </w:p>
          <w:p w14:paraId="7BAA9EE2" w14:textId="77777777" w:rsidR="00093269" w:rsidRPr="00093269" w:rsidRDefault="00093269" w:rsidP="00093269">
            <w:pPr>
              <w:autoSpaceDE w:val="0"/>
              <w:autoSpaceDN w:val="0"/>
              <w:adjustRightInd w:val="0"/>
              <w:rPr>
                <w:rFonts w:ascii="Cascadia Mono" w:hAnsi="Cascadia Mono" w:cs="Cascadia Mono"/>
                <w:color w:val="A31515"/>
                <w:sz w:val="28"/>
                <w:szCs w:val="28"/>
              </w:rPr>
            </w:pPr>
            <w:r w:rsidRPr="00093269">
              <w:rPr>
                <w:rFonts w:ascii="Cascadia Mono" w:hAnsi="Cascadia Mono" w:cs="Cascadia Mono"/>
                <w:color w:val="A31515"/>
                <w:sz w:val="28"/>
                <w:szCs w:val="28"/>
              </w:rPr>
              <w:t>&lt;Audio.hpp&gt;</w:t>
            </w:r>
          </w:p>
        </w:tc>
      </w:tr>
      <w:tr w:rsidR="00877B5E" w14:paraId="62E257F0" w14:textId="77777777" w:rsidTr="004F67D7">
        <w:tc>
          <w:tcPr>
            <w:tcW w:w="9493" w:type="dxa"/>
            <w:gridSpan w:val="2"/>
          </w:tcPr>
          <w:p w14:paraId="5FDAAB16" w14:textId="77777777" w:rsidR="00877B5E" w:rsidRPr="00093269" w:rsidRDefault="00877B5E" w:rsidP="00877B5E">
            <w:pPr>
              <w:jc w:val="center"/>
              <w:rPr>
                <w:rFonts w:ascii="Arial" w:hAnsi="Arial" w:cs="Arial"/>
                <w:sz w:val="28"/>
                <w:szCs w:val="28"/>
              </w:rPr>
            </w:pPr>
            <w:r w:rsidRPr="00093269">
              <w:rPr>
                <w:rFonts w:ascii="Arial" w:hAnsi="Arial" w:cs="Arial"/>
                <w:sz w:val="28"/>
                <w:szCs w:val="28"/>
              </w:rPr>
              <w:t>Struct</w:t>
            </w:r>
          </w:p>
        </w:tc>
      </w:tr>
      <w:tr w:rsidR="00877B5E" w14:paraId="62991F8A" w14:textId="77777777" w:rsidTr="004F67D7">
        <w:tc>
          <w:tcPr>
            <w:tcW w:w="1271" w:type="dxa"/>
          </w:tcPr>
          <w:p w14:paraId="20547013" w14:textId="77777777" w:rsidR="00877B5E" w:rsidRPr="00093269" w:rsidRDefault="005011AD" w:rsidP="0019128F">
            <w:pPr>
              <w:rPr>
                <w:rFonts w:ascii="Courier New" w:hAnsi="Courier New" w:cs="Courier New"/>
                <w:sz w:val="28"/>
                <w:szCs w:val="28"/>
              </w:rPr>
            </w:pPr>
            <w:r w:rsidRPr="00093269">
              <w:rPr>
                <w:rFonts w:ascii="Cascadia Mono" w:hAnsi="Cascadia Mono" w:cs="Cascadia Mono"/>
                <w:color w:val="2B91AF"/>
                <w:sz w:val="28"/>
                <w:szCs w:val="28"/>
              </w:rPr>
              <w:t>Tile</w:t>
            </w:r>
          </w:p>
        </w:tc>
        <w:tc>
          <w:tcPr>
            <w:tcW w:w="8222" w:type="dxa"/>
          </w:tcPr>
          <w:p w14:paraId="625C533B"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00"/>
                <w:sz w:val="28"/>
                <w:szCs w:val="28"/>
              </w:rPr>
              <w:t>Tile(</w:t>
            </w:r>
            <w:r w:rsidRPr="00877B5E">
              <w:rPr>
                <w:rFonts w:ascii="Cascadia Mono" w:hAnsi="Cascadia Mono" w:cs="Cascadia Mono"/>
                <w:color w:val="0000FF"/>
                <w:sz w:val="28"/>
                <w:szCs w:val="28"/>
              </w:rPr>
              <w:t>int</w:t>
            </w:r>
            <w:r w:rsidRPr="00877B5E">
              <w:rPr>
                <w:rFonts w:ascii="Cascadia Mono" w:hAnsi="Cascadia Mono" w:cs="Cascadia Mono"/>
                <w:color w:val="000000"/>
                <w:sz w:val="28"/>
                <w:szCs w:val="28"/>
              </w:rPr>
              <w:t xml:space="preserve">, </w:t>
            </w:r>
            <w:r w:rsidRPr="00877B5E">
              <w:rPr>
                <w:rFonts w:ascii="Cascadia Mono" w:hAnsi="Cascadia Mono" w:cs="Cascadia Mono"/>
                <w:color w:val="0000FF"/>
                <w:sz w:val="28"/>
                <w:szCs w:val="28"/>
              </w:rPr>
              <w:t>int</w:t>
            </w:r>
            <w:r w:rsidRPr="00877B5E">
              <w:rPr>
                <w:rFonts w:ascii="Cascadia Mono" w:hAnsi="Cascadia Mono" w:cs="Cascadia Mono"/>
                <w:color w:val="000000"/>
                <w:sz w:val="28"/>
                <w:szCs w:val="28"/>
              </w:rPr>
              <w:t>)</w:t>
            </w:r>
          </w:p>
          <w:p w14:paraId="0AF1DF78"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00"/>
                <w:sz w:val="28"/>
                <w:szCs w:val="28"/>
              </w:rPr>
              <w:t>std::</w:t>
            </w:r>
            <w:r w:rsidRPr="00877B5E">
              <w:rPr>
                <w:rFonts w:ascii="Cascadia Mono" w:hAnsi="Cascadia Mono" w:cs="Cascadia Mono"/>
                <w:color w:val="2B91AF"/>
                <w:sz w:val="28"/>
                <w:szCs w:val="28"/>
              </w:rPr>
              <w:t>pair</w:t>
            </w:r>
            <w:r w:rsidRPr="00877B5E">
              <w:rPr>
                <w:rFonts w:ascii="Cascadia Mono" w:hAnsi="Cascadia Mono" w:cs="Cascadia Mono"/>
                <w:color w:val="000000"/>
                <w:sz w:val="28"/>
                <w:szCs w:val="28"/>
              </w:rPr>
              <w:t xml:space="preserve"> &lt;</w:t>
            </w:r>
            <w:r w:rsidRPr="00877B5E">
              <w:rPr>
                <w:rFonts w:ascii="Cascadia Mono" w:hAnsi="Cascadia Mono" w:cs="Cascadia Mono"/>
                <w:color w:val="0000FF"/>
                <w:sz w:val="28"/>
                <w:szCs w:val="28"/>
              </w:rPr>
              <w:t>int</w:t>
            </w:r>
            <w:r w:rsidRPr="00877B5E">
              <w:rPr>
                <w:rFonts w:ascii="Cascadia Mono" w:hAnsi="Cascadia Mono" w:cs="Cascadia Mono"/>
                <w:color w:val="000000"/>
                <w:sz w:val="28"/>
                <w:szCs w:val="28"/>
              </w:rPr>
              <w:t xml:space="preserve">, </w:t>
            </w:r>
            <w:r w:rsidRPr="00877B5E">
              <w:rPr>
                <w:rFonts w:ascii="Cascadia Mono" w:hAnsi="Cascadia Mono" w:cs="Cascadia Mono"/>
                <w:color w:val="0000FF"/>
                <w:sz w:val="28"/>
                <w:szCs w:val="28"/>
              </w:rPr>
              <w:t>int</w:t>
            </w:r>
            <w:r w:rsidRPr="00877B5E">
              <w:rPr>
                <w:rFonts w:ascii="Cascadia Mono" w:hAnsi="Cascadia Mono" w:cs="Cascadia Mono"/>
                <w:color w:val="000000"/>
                <w:sz w:val="28"/>
                <w:szCs w:val="28"/>
              </w:rPr>
              <w:t>&gt; getData()</w:t>
            </w:r>
          </w:p>
          <w:p w14:paraId="7C16BAAF"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bool</w:t>
            </w:r>
            <w:r w:rsidRPr="00877B5E">
              <w:rPr>
                <w:rFonts w:ascii="Cascadia Mono" w:hAnsi="Cascadia Mono" w:cs="Cascadia Mono"/>
                <w:color w:val="000000"/>
                <w:sz w:val="28"/>
                <w:szCs w:val="28"/>
              </w:rPr>
              <w:t xml:space="preserve"> isBomb()</w:t>
            </w:r>
          </w:p>
          <w:p w14:paraId="0F04BF57"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bool</w:t>
            </w:r>
            <w:r w:rsidRPr="00877B5E">
              <w:rPr>
                <w:rFonts w:ascii="Cascadia Mono" w:hAnsi="Cascadia Mono" w:cs="Cascadia Mono"/>
                <w:color w:val="000000"/>
                <w:sz w:val="28"/>
                <w:szCs w:val="28"/>
              </w:rPr>
              <w:t xml:space="preserve"> isEmpty()</w:t>
            </w:r>
          </w:p>
          <w:p w14:paraId="442D3882"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lastRenderedPageBreak/>
              <w:t>int</w:t>
            </w:r>
            <w:r w:rsidRPr="00877B5E">
              <w:rPr>
                <w:rFonts w:ascii="Cascadia Mono" w:hAnsi="Cascadia Mono" w:cs="Cascadia Mono"/>
                <w:color w:val="000000"/>
                <w:sz w:val="28"/>
                <w:szCs w:val="28"/>
              </w:rPr>
              <w:t xml:space="preserve"> getAdjacentBombs()</w:t>
            </w:r>
          </w:p>
          <w:p w14:paraId="15DDAD25"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bool</w:t>
            </w:r>
            <w:r w:rsidRPr="00877B5E">
              <w:rPr>
                <w:rFonts w:ascii="Cascadia Mono" w:hAnsi="Cascadia Mono" w:cs="Cascadia Mono"/>
                <w:color w:val="000000"/>
                <w:sz w:val="28"/>
                <w:szCs w:val="28"/>
              </w:rPr>
              <w:t xml:space="preserve"> isVeiled()</w:t>
            </w:r>
          </w:p>
          <w:p w14:paraId="744816B7"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bool</w:t>
            </w:r>
            <w:r w:rsidRPr="00877B5E">
              <w:rPr>
                <w:rFonts w:ascii="Cascadia Mono" w:hAnsi="Cascadia Mono" w:cs="Cascadia Mono"/>
                <w:color w:val="000000"/>
                <w:sz w:val="28"/>
                <w:szCs w:val="28"/>
              </w:rPr>
              <w:t xml:space="preserve"> isMarked()</w:t>
            </w:r>
          </w:p>
          <w:p w14:paraId="0C9C661E"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bool</w:t>
            </w:r>
            <w:r w:rsidRPr="00877B5E">
              <w:rPr>
                <w:rFonts w:ascii="Cascadia Mono" w:hAnsi="Cascadia Mono" w:cs="Cascadia Mono"/>
                <w:color w:val="000000"/>
                <w:sz w:val="28"/>
                <w:szCs w:val="28"/>
              </w:rPr>
              <w:t xml:space="preserve"> isOpened()</w:t>
            </w:r>
          </w:p>
          <w:p w14:paraId="67063548"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void</w:t>
            </w:r>
            <w:r w:rsidRPr="00877B5E">
              <w:rPr>
                <w:rFonts w:ascii="Cascadia Mono" w:hAnsi="Cascadia Mono" w:cs="Cascadia Mono"/>
                <w:color w:val="000000"/>
                <w:sz w:val="28"/>
                <w:szCs w:val="28"/>
              </w:rPr>
              <w:t xml:space="preserve"> mark()</w:t>
            </w:r>
          </w:p>
          <w:p w14:paraId="743707AF" w14:textId="77777777" w:rsidR="00877B5E" w:rsidRPr="00877B5E" w:rsidRDefault="00877B5E" w:rsidP="005011AD">
            <w:pPr>
              <w:autoSpaceDE w:val="0"/>
              <w:autoSpaceDN w:val="0"/>
              <w:adjustRightInd w:val="0"/>
              <w:rPr>
                <w:rFonts w:ascii="Cascadia Mono" w:hAnsi="Cascadia Mono" w:cs="Cascadia Mono"/>
                <w:color w:val="000000"/>
                <w:sz w:val="28"/>
                <w:szCs w:val="28"/>
              </w:rPr>
            </w:pPr>
            <w:r w:rsidRPr="00877B5E">
              <w:rPr>
                <w:rFonts w:ascii="Cascadia Mono" w:hAnsi="Cascadia Mono" w:cs="Cascadia Mono"/>
                <w:color w:val="0000FF"/>
                <w:sz w:val="28"/>
                <w:szCs w:val="28"/>
              </w:rPr>
              <w:t>void</w:t>
            </w:r>
            <w:r w:rsidRPr="00877B5E">
              <w:rPr>
                <w:rFonts w:ascii="Cascadia Mono" w:hAnsi="Cascadia Mono" w:cs="Cascadia Mono"/>
                <w:color w:val="000000"/>
                <w:sz w:val="28"/>
                <w:szCs w:val="28"/>
              </w:rPr>
              <w:t xml:space="preserve"> unmark()</w:t>
            </w:r>
          </w:p>
          <w:p w14:paraId="7E2EC06D" w14:textId="77777777" w:rsidR="00877B5E" w:rsidRPr="00877B5E" w:rsidRDefault="00877B5E" w:rsidP="005011AD">
            <w:pPr>
              <w:rPr>
                <w:rFonts w:ascii="Courier New" w:hAnsi="Courier New" w:cs="Courier New"/>
                <w:sz w:val="28"/>
                <w:szCs w:val="28"/>
              </w:rPr>
            </w:pPr>
            <w:r w:rsidRPr="00877B5E">
              <w:rPr>
                <w:rFonts w:ascii="Cascadia Mono" w:hAnsi="Cascadia Mono" w:cs="Cascadia Mono"/>
                <w:color w:val="0000FF"/>
                <w:sz w:val="28"/>
                <w:szCs w:val="28"/>
              </w:rPr>
              <w:t>void</w:t>
            </w:r>
            <w:r w:rsidRPr="00877B5E">
              <w:rPr>
                <w:rFonts w:ascii="Cascadia Mono" w:hAnsi="Cascadia Mono" w:cs="Cascadia Mono"/>
                <w:color w:val="000000"/>
                <w:sz w:val="28"/>
                <w:szCs w:val="28"/>
              </w:rPr>
              <w:t xml:space="preserve"> open()</w:t>
            </w:r>
          </w:p>
        </w:tc>
      </w:tr>
      <w:tr w:rsidR="00877B5E" w14:paraId="5F5B1F44" w14:textId="77777777" w:rsidTr="004F67D7">
        <w:tc>
          <w:tcPr>
            <w:tcW w:w="1271" w:type="dxa"/>
          </w:tcPr>
          <w:p w14:paraId="275BDA69" w14:textId="77777777" w:rsidR="00877B5E" w:rsidRPr="00093269" w:rsidRDefault="00093269" w:rsidP="0019128F">
            <w:pPr>
              <w:rPr>
                <w:rFonts w:ascii="Courier New" w:hAnsi="Courier New" w:cs="Courier New"/>
                <w:sz w:val="28"/>
                <w:szCs w:val="28"/>
              </w:rPr>
            </w:pPr>
            <w:r w:rsidRPr="00093269">
              <w:rPr>
                <w:rFonts w:ascii="Cascadia Mono" w:hAnsi="Cascadia Mono" w:cs="Cascadia Mono"/>
                <w:color w:val="2B91AF"/>
                <w:sz w:val="28"/>
                <w:szCs w:val="28"/>
              </w:rPr>
              <w:lastRenderedPageBreak/>
              <w:t>Table</w:t>
            </w:r>
          </w:p>
        </w:tc>
        <w:tc>
          <w:tcPr>
            <w:tcW w:w="8222" w:type="dxa"/>
          </w:tcPr>
          <w:p w14:paraId="09D6A97E"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00"/>
                <w:sz w:val="28"/>
                <w:szCs w:val="28"/>
              </w:rPr>
              <w:t>Table()</w:t>
            </w:r>
          </w:p>
          <w:p w14:paraId="0B30F4DC"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00"/>
                <w:sz w:val="28"/>
                <w:szCs w:val="28"/>
              </w:rPr>
              <w:t>Table(</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702E443B"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inputData(std::</w:t>
            </w:r>
            <w:r w:rsidRPr="00093269">
              <w:rPr>
                <w:rFonts w:ascii="Cascadia Mono" w:hAnsi="Cascadia Mono" w:cs="Cascadia Mono"/>
                <w:color w:val="2B91AF"/>
                <w:sz w:val="28"/>
                <w:szCs w:val="28"/>
              </w:rPr>
              <w:t>istream</w:t>
            </w:r>
            <w:r w:rsidRPr="00093269">
              <w:rPr>
                <w:rFonts w:ascii="Cascadia Mono" w:hAnsi="Cascadia Mono" w:cs="Cascadia Mono"/>
                <w:color w:val="000000"/>
                <w:sz w:val="28"/>
                <w:szCs w:val="28"/>
              </w:rPr>
              <w:t>&amp;)</w:t>
            </w:r>
          </w:p>
          <w:p w14:paraId="39FC80FF"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outputData(std::</w:t>
            </w:r>
            <w:r w:rsidRPr="00093269">
              <w:rPr>
                <w:rFonts w:ascii="Cascadia Mono" w:hAnsi="Cascadia Mono" w:cs="Cascadia Mono"/>
                <w:color w:val="2B91AF"/>
                <w:sz w:val="28"/>
                <w:szCs w:val="28"/>
              </w:rPr>
              <w:t>ostream</w:t>
            </w:r>
            <w:r w:rsidRPr="00093269">
              <w:rPr>
                <w:rFonts w:ascii="Cascadia Mono" w:hAnsi="Cascadia Mono" w:cs="Cascadia Mono"/>
                <w:color w:val="000000"/>
                <w:sz w:val="28"/>
                <w:szCs w:val="28"/>
              </w:rPr>
              <w:t>&amp;)</w:t>
            </w:r>
          </w:p>
          <w:p w14:paraId="26ED9054"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getNumRow()</w:t>
            </w:r>
          </w:p>
          <w:p w14:paraId="02C6AA41"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getNumCol()</w:t>
            </w:r>
          </w:p>
          <w:p w14:paraId="1A7E3AE2"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getNumBomb()</w:t>
            </w:r>
          </w:p>
          <w:p w14:paraId="77A5BD94"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getNumMarked()</w:t>
            </w:r>
          </w:p>
          <w:p w14:paraId="2C66C091"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isBomb(</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7CF6406E"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isEmpty(</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0E12C04A"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isSpecial(</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006781F9"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getAdjacentBombs(</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1DF1CB95"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isVeiled(</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601BC75B"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isMarked(</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24BBC713"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isOpened(</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52D0F5A6"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setUp(</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356CC1AA"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mark(</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w:t>
            </w:r>
          </w:p>
          <w:p w14:paraId="284E60DD"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open(</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w:t>
            </w:r>
            <w:r w:rsidRPr="00093269">
              <w:rPr>
                <w:rFonts w:ascii="Cascadia Mono" w:hAnsi="Cascadia Mono" w:cs="Cascadia Mono"/>
                <w:color w:val="0000FF"/>
                <w:sz w:val="28"/>
                <w:szCs w:val="28"/>
              </w:rPr>
              <w:t>bool</w:t>
            </w:r>
            <w:r w:rsidRPr="00093269">
              <w:rPr>
                <w:rFonts w:ascii="Cascadia Mono" w:hAnsi="Cascadia Mono" w:cs="Cascadia Mono"/>
                <w:color w:val="000000"/>
                <w:sz w:val="28"/>
                <w:szCs w:val="28"/>
              </w:rPr>
              <w:t xml:space="preserve"> </w:t>
            </w:r>
            <w:r w:rsidRPr="00093269">
              <w:rPr>
                <w:rFonts w:ascii="Cascadia Mono" w:hAnsi="Cascadia Mono" w:cs="Cascadia Mono"/>
                <w:color w:val="808080"/>
                <w:sz w:val="28"/>
                <w:szCs w:val="28"/>
              </w:rPr>
              <w:t>check</w:t>
            </w:r>
            <w:r w:rsidRPr="00093269">
              <w:rPr>
                <w:rFonts w:ascii="Cascadia Mono" w:hAnsi="Cascadia Mono" w:cs="Cascadia Mono"/>
                <w:color w:val="000000"/>
                <w:sz w:val="28"/>
                <w:szCs w:val="28"/>
              </w:rPr>
              <w:t xml:space="preserve"> = </w:t>
            </w:r>
            <w:r w:rsidRPr="00093269">
              <w:rPr>
                <w:rFonts w:ascii="Cascadia Mono" w:hAnsi="Cascadia Mono" w:cs="Cascadia Mono"/>
                <w:color w:val="0000FF"/>
                <w:sz w:val="28"/>
                <w:szCs w:val="28"/>
              </w:rPr>
              <w:t>true</w:t>
            </w:r>
            <w:r w:rsidRPr="00093269">
              <w:rPr>
                <w:rFonts w:ascii="Cascadia Mono" w:hAnsi="Cascadia Mono" w:cs="Cascadia Mono"/>
                <w:color w:val="000000"/>
                <w:sz w:val="28"/>
                <w:szCs w:val="28"/>
              </w:rPr>
              <w:t>)</w:t>
            </w:r>
          </w:p>
          <w:p w14:paraId="61E6CA69"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int</w:t>
            </w:r>
            <w:r w:rsidRPr="00093269">
              <w:rPr>
                <w:rFonts w:ascii="Cascadia Mono" w:hAnsi="Cascadia Mono" w:cs="Cascadia Mono"/>
                <w:color w:val="000000"/>
                <w:sz w:val="28"/>
                <w:szCs w:val="28"/>
              </w:rPr>
              <w:t xml:space="preserve"> gameState()</w:t>
            </w:r>
          </w:p>
          <w:p w14:paraId="6DF00CF6" w14:textId="77777777" w:rsidR="00093269" w:rsidRPr="00093269" w:rsidRDefault="00093269" w:rsidP="00093269">
            <w:pPr>
              <w:autoSpaceDE w:val="0"/>
              <w:autoSpaceDN w:val="0"/>
              <w:adjustRightInd w:val="0"/>
              <w:rPr>
                <w:rFonts w:ascii="Cascadia Mono" w:hAnsi="Cascadia Mono" w:cs="Cascadia Mono"/>
                <w:color w:val="000000"/>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refresh()</w:t>
            </w:r>
          </w:p>
          <w:p w14:paraId="2D2E2C02" w14:textId="77777777" w:rsidR="00877B5E" w:rsidRPr="00093269" w:rsidRDefault="00093269" w:rsidP="00093269">
            <w:pPr>
              <w:rPr>
                <w:rFonts w:ascii="Courier New" w:hAnsi="Courier New" w:cs="Courier New"/>
                <w:sz w:val="28"/>
                <w:szCs w:val="28"/>
              </w:rPr>
            </w:pPr>
            <w:r w:rsidRPr="00093269">
              <w:rPr>
                <w:rFonts w:ascii="Cascadia Mono" w:hAnsi="Cascadia Mono" w:cs="Cascadia Mono"/>
                <w:color w:val="0000FF"/>
                <w:sz w:val="28"/>
                <w:szCs w:val="28"/>
              </w:rPr>
              <w:t>void</w:t>
            </w:r>
            <w:r w:rsidRPr="00093269">
              <w:rPr>
                <w:rFonts w:ascii="Cascadia Mono" w:hAnsi="Cascadia Mono" w:cs="Cascadia Mono"/>
                <w:color w:val="000000"/>
                <w:sz w:val="28"/>
                <w:szCs w:val="28"/>
              </w:rPr>
              <w:t xml:space="preserve"> undo()</w:t>
            </w:r>
          </w:p>
        </w:tc>
      </w:tr>
      <w:tr w:rsidR="00877B5E" w14:paraId="66E309C2" w14:textId="77777777" w:rsidTr="004F67D7">
        <w:tc>
          <w:tcPr>
            <w:tcW w:w="1271" w:type="dxa"/>
          </w:tcPr>
          <w:p w14:paraId="45CB6C0A" w14:textId="77777777" w:rsidR="00877B5E" w:rsidRPr="00F577A4" w:rsidRDefault="00F577A4" w:rsidP="0019128F">
            <w:pPr>
              <w:rPr>
                <w:rFonts w:ascii="Courier New" w:hAnsi="Courier New" w:cs="Courier New"/>
                <w:sz w:val="28"/>
                <w:szCs w:val="28"/>
              </w:rPr>
            </w:pPr>
            <w:r w:rsidRPr="00F577A4">
              <w:rPr>
                <w:rFonts w:ascii="Cascadia Mono" w:hAnsi="Cascadia Mono" w:cs="Cascadia Mono"/>
                <w:color w:val="2B91AF"/>
                <w:sz w:val="28"/>
                <w:szCs w:val="28"/>
              </w:rPr>
              <w:t>User</w:t>
            </w:r>
          </w:p>
        </w:tc>
        <w:tc>
          <w:tcPr>
            <w:tcW w:w="8222" w:type="dxa"/>
          </w:tcPr>
          <w:p w14:paraId="27FC8A89"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User()</w:t>
            </w:r>
          </w:p>
          <w:p w14:paraId="1E5B6783"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User(std::</w:t>
            </w:r>
            <w:r w:rsidRPr="00F577A4">
              <w:rPr>
                <w:rFonts w:ascii="Cascadia Mono" w:hAnsi="Cascadia Mono" w:cs="Cascadia Mono"/>
                <w:color w:val="2B91AF"/>
                <w:sz w:val="28"/>
                <w:szCs w:val="28"/>
              </w:rPr>
              <w:t>string</w:t>
            </w:r>
            <w:r w:rsidRPr="00F577A4">
              <w:rPr>
                <w:rFonts w:ascii="Cascadia Mono" w:hAnsi="Cascadia Mono" w:cs="Cascadia Mono"/>
                <w:color w:val="000000"/>
                <w:sz w:val="28"/>
                <w:szCs w:val="28"/>
              </w:rPr>
              <w:t>, std::</w:t>
            </w:r>
            <w:r w:rsidRPr="00F577A4">
              <w:rPr>
                <w:rFonts w:ascii="Cascadia Mono" w:hAnsi="Cascadia Mono" w:cs="Cascadia Mono"/>
                <w:color w:val="2B91AF"/>
                <w:sz w:val="28"/>
                <w:szCs w:val="28"/>
              </w:rPr>
              <w:t>string</w:t>
            </w:r>
            <w:r w:rsidRPr="00F577A4">
              <w:rPr>
                <w:rFonts w:ascii="Cascadia Mono" w:hAnsi="Cascadia Mono" w:cs="Cascadia Mono"/>
                <w:color w:val="000000"/>
                <w:sz w:val="28"/>
                <w:szCs w:val="28"/>
              </w:rPr>
              <w:t>)</w:t>
            </w:r>
          </w:p>
          <w:p w14:paraId="339ED9D8"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std::</w:t>
            </w:r>
            <w:r w:rsidRPr="00F577A4">
              <w:rPr>
                <w:rFonts w:ascii="Cascadia Mono" w:hAnsi="Cascadia Mono" w:cs="Cascadia Mono"/>
                <w:color w:val="2B91AF"/>
                <w:sz w:val="28"/>
                <w:szCs w:val="28"/>
              </w:rPr>
              <w:t>string</w:t>
            </w:r>
            <w:r w:rsidRPr="00F577A4">
              <w:rPr>
                <w:rFonts w:ascii="Cascadia Mono" w:hAnsi="Cascadia Mono" w:cs="Cascadia Mono"/>
                <w:color w:val="000000"/>
                <w:sz w:val="28"/>
                <w:szCs w:val="28"/>
              </w:rPr>
              <w:t xml:space="preserve"> getUsername()</w:t>
            </w:r>
          </w:p>
          <w:p w14:paraId="7017F15B"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std::</w:t>
            </w:r>
            <w:r w:rsidRPr="00F577A4">
              <w:rPr>
                <w:rFonts w:ascii="Cascadia Mono" w:hAnsi="Cascadia Mono" w:cs="Cascadia Mono"/>
                <w:color w:val="2B91AF"/>
                <w:sz w:val="28"/>
                <w:szCs w:val="28"/>
              </w:rPr>
              <w:t>string</w:t>
            </w:r>
            <w:r w:rsidRPr="00F577A4">
              <w:rPr>
                <w:rFonts w:ascii="Cascadia Mono" w:hAnsi="Cascadia Mono" w:cs="Cascadia Mono"/>
                <w:color w:val="000000"/>
                <w:sz w:val="28"/>
                <w:szCs w:val="28"/>
              </w:rPr>
              <w:t xml:space="preserve"> getPassword()</w:t>
            </w:r>
          </w:p>
          <w:p w14:paraId="6193319C" w14:textId="77777777" w:rsidR="00877B5E" w:rsidRPr="00F577A4" w:rsidRDefault="00F577A4" w:rsidP="00F577A4">
            <w:pPr>
              <w:rPr>
                <w:rFonts w:ascii="Courier New" w:hAnsi="Courier New" w:cs="Courier New"/>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changePassword(std::</w:t>
            </w:r>
            <w:r w:rsidRPr="00F577A4">
              <w:rPr>
                <w:rFonts w:ascii="Cascadia Mono" w:hAnsi="Cascadia Mono" w:cs="Cascadia Mono"/>
                <w:color w:val="2B91AF"/>
                <w:sz w:val="28"/>
                <w:szCs w:val="28"/>
              </w:rPr>
              <w:t>string</w:t>
            </w:r>
            <w:r w:rsidRPr="00F577A4">
              <w:rPr>
                <w:rFonts w:ascii="Cascadia Mono" w:hAnsi="Cascadia Mono" w:cs="Cascadia Mono"/>
                <w:color w:val="000000"/>
                <w:sz w:val="28"/>
                <w:szCs w:val="28"/>
              </w:rPr>
              <w:t>)</w:t>
            </w:r>
          </w:p>
        </w:tc>
      </w:tr>
      <w:tr w:rsidR="00877B5E" w14:paraId="68ABEE44" w14:textId="77777777" w:rsidTr="004F67D7">
        <w:tc>
          <w:tcPr>
            <w:tcW w:w="1271" w:type="dxa"/>
          </w:tcPr>
          <w:p w14:paraId="2EFA3A62" w14:textId="77777777" w:rsidR="00877B5E" w:rsidRPr="00F577A4" w:rsidRDefault="00F577A4" w:rsidP="0019128F">
            <w:pPr>
              <w:rPr>
                <w:rFonts w:ascii="Courier New" w:hAnsi="Courier New" w:cs="Courier New"/>
                <w:sz w:val="28"/>
                <w:szCs w:val="28"/>
              </w:rPr>
            </w:pPr>
            <w:r w:rsidRPr="00F577A4">
              <w:rPr>
                <w:rFonts w:ascii="Cascadia Mono" w:hAnsi="Cascadia Mono" w:cs="Cascadia Mono"/>
                <w:color w:val="2B91AF"/>
                <w:sz w:val="28"/>
                <w:szCs w:val="28"/>
              </w:rPr>
              <w:t>Core</w:t>
            </w:r>
          </w:p>
        </w:tc>
        <w:tc>
          <w:tcPr>
            <w:tcW w:w="8222" w:type="dxa"/>
          </w:tcPr>
          <w:p w14:paraId="509E9273"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Core()</w:t>
            </w:r>
          </w:p>
          <w:p w14:paraId="6E651F3D"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bool</w:t>
            </w:r>
            <w:r w:rsidRPr="00F577A4">
              <w:rPr>
                <w:rFonts w:ascii="Cascadia Mono" w:hAnsi="Cascadia Mono" w:cs="Cascadia Mono"/>
                <w:color w:val="000000"/>
                <w:sz w:val="28"/>
                <w:szCs w:val="28"/>
              </w:rPr>
              <w:t xml:space="preserve"> positionInBox(sf::</w:t>
            </w:r>
            <w:r w:rsidRPr="00F577A4">
              <w:rPr>
                <w:rFonts w:ascii="Cascadia Mono" w:hAnsi="Cascadia Mono" w:cs="Cascadia Mono"/>
                <w:color w:val="2B91AF"/>
                <w:sz w:val="28"/>
                <w:szCs w:val="28"/>
              </w:rPr>
              <w:t>Vector2i</w:t>
            </w:r>
            <w:r w:rsidRPr="00F577A4">
              <w:rPr>
                <w:rFonts w:ascii="Cascadia Mono" w:hAnsi="Cascadia Mono" w:cs="Cascadia Mono"/>
                <w:color w:val="000000"/>
                <w:sz w:val="28"/>
                <w:szCs w:val="28"/>
              </w:rPr>
              <w:t>, sf::</w:t>
            </w:r>
            <w:r w:rsidRPr="00F577A4">
              <w:rPr>
                <w:rFonts w:ascii="Cascadia Mono" w:hAnsi="Cascadia Mono" w:cs="Cascadia Mono"/>
                <w:color w:val="2B91AF"/>
                <w:sz w:val="28"/>
                <w:szCs w:val="28"/>
              </w:rPr>
              <w:t>FloatRect</w:t>
            </w:r>
            <w:r w:rsidRPr="00F577A4">
              <w:rPr>
                <w:rFonts w:ascii="Cascadia Mono" w:hAnsi="Cascadia Mono" w:cs="Cascadia Mono"/>
                <w:color w:val="000000"/>
                <w:sz w:val="28"/>
                <w:szCs w:val="28"/>
              </w:rPr>
              <w:t>)</w:t>
            </w:r>
          </w:p>
          <w:p w14:paraId="386C62B8"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00"/>
                <w:sz w:val="28"/>
                <w:szCs w:val="28"/>
              </w:rPr>
              <w:t>sf::</w:t>
            </w:r>
            <w:r w:rsidRPr="00F577A4">
              <w:rPr>
                <w:rFonts w:ascii="Cascadia Mono" w:hAnsi="Cascadia Mono" w:cs="Cascadia Mono"/>
                <w:color w:val="2B91AF"/>
                <w:sz w:val="28"/>
                <w:szCs w:val="28"/>
              </w:rPr>
              <w:t>Vector2f</w:t>
            </w:r>
            <w:r w:rsidRPr="00F577A4">
              <w:rPr>
                <w:rFonts w:ascii="Cascadia Mono" w:hAnsi="Cascadia Mono" w:cs="Cascadia Mono"/>
                <w:color w:val="000000"/>
                <w:sz w:val="28"/>
                <w:szCs w:val="28"/>
              </w:rPr>
              <w:t xml:space="preserve"> centerPosition(sf::</w:t>
            </w:r>
            <w:r w:rsidRPr="00F577A4">
              <w:rPr>
                <w:rFonts w:ascii="Cascadia Mono" w:hAnsi="Cascadia Mono" w:cs="Cascadia Mono"/>
                <w:color w:val="2B91AF"/>
                <w:sz w:val="28"/>
                <w:szCs w:val="28"/>
              </w:rPr>
              <w:t>FloatRect</w:t>
            </w:r>
            <w:r w:rsidRPr="00F577A4">
              <w:rPr>
                <w:rFonts w:ascii="Cascadia Mono" w:hAnsi="Cascadia Mono" w:cs="Cascadia Mono"/>
                <w:color w:val="000000"/>
                <w:sz w:val="28"/>
                <w:szCs w:val="28"/>
              </w:rPr>
              <w:t>, sf::</w:t>
            </w:r>
            <w:r w:rsidRPr="00F577A4">
              <w:rPr>
                <w:rFonts w:ascii="Cascadia Mono" w:hAnsi="Cascadia Mono" w:cs="Cascadia Mono"/>
                <w:color w:val="2B91AF"/>
                <w:sz w:val="28"/>
                <w:szCs w:val="28"/>
              </w:rPr>
              <w:t>FloatRect</w:t>
            </w:r>
            <w:r w:rsidRPr="00F577A4">
              <w:rPr>
                <w:rFonts w:ascii="Cascadia Mono" w:hAnsi="Cascadia Mono" w:cs="Cascadia Mono"/>
                <w:color w:val="000000"/>
                <w:sz w:val="28"/>
                <w:szCs w:val="28"/>
              </w:rPr>
              <w:t>)</w:t>
            </w:r>
          </w:p>
          <w:p w14:paraId="3113F48D"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gameMenu()</w:t>
            </w:r>
          </w:p>
          <w:p w14:paraId="6599988A"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profile()</w:t>
            </w:r>
          </w:p>
          <w:p w14:paraId="507DE5BC"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logIn()</w:t>
            </w:r>
          </w:p>
          <w:p w14:paraId="08E343F4"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signUp();</w:t>
            </w:r>
          </w:p>
          <w:p w14:paraId="11B29546"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lastRenderedPageBreak/>
              <w:t>void</w:t>
            </w:r>
            <w:r w:rsidRPr="00F577A4">
              <w:rPr>
                <w:rFonts w:ascii="Cascadia Mono" w:hAnsi="Cascadia Mono" w:cs="Cascadia Mono"/>
                <w:color w:val="000000"/>
                <w:sz w:val="28"/>
                <w:szCs w:val="28"/>
              </w:rPr>
              <w:t xml:space="preserve"> changePassword()</w:t>
            </w:r>
          </w:p>
          <w:p w14:paraId="0B1569A9"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newGame()</w:t>
            </w:r>
          </w:p>
          <w:p w14:paraId="4F8339F5"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mainGame()</w:t>
            </w:r>
          </w:p>
          <w:p w14:paraId="7853435E"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updateLocalRanking(</w:t>
            </w:r>
            <w:r w:rsidRPr="00F577A4">
              <w:rPr>
                <w:rFonts w:ascii="Cascadia Mono" w:hAnsi="Cascadia Mono" w:cs="Cascadia Mono"/>
                <w:color w:val="0000FF"/>
                <w:sz w:val="28"/>
                <w:szCs w:val="28"/>
              </w:rPr>
              <w:t>int</w:t>
            </w:r>
            <w:r w:rsidRPr="00F577A4">
              <w:rPr>
                <w:rFonts w:ascii="Cascadia Mono" w:hAnsi="Cascadia Mono" w:cs="Cascadia Mono"/>
                <w:color w:val="000000"/>
                <w:sz w:val="28"/>
                <w:szCs w:val="28"/>
              </w:rPr>
              <w:t>)</w:t>
            </w:r>
          </w:p>
          <w:p w14:paraId="2D4C6569"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updateGlobalRanking(</w:t>
            </w:r>
            <w:r w:rsidRPr="00F577A4">
              <w:rPr>
                <w:rFonts w:ascii="Cascadia Mono" w:hAnsi="Cascadia Mono" w:cs="Cascadia Mono"/>
                <w:color w:val="0000FF"/>
                <w:sz w:val="28"/>
                <w:szCs w:val="28"/>
              </w:rPr>
              <w:t>int</w:t>
            </w:r>
            <w:r w:rsidRPr="00F577A4">
              <w:rPr>
                <w:rFonts w:ascii="Cascadia Mono" w:hAnsi="Cascadia Mono" w:cs="Cascadia Mono"/>
                <w:color w:val="000000"/>
                <w:sz w:val="28"/>
                <w:szCs w:val="28"/>
              </w:rPr>
              <w:t>)</w:t>
            </w:r>
          </w:p>
          <w:p w14:paraId="66DB3526" w14:textId="77777777" w:rsidR="00F577A4" w:rsidRP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ranking()</w:t>
            </w:r>
          </w:p>
          <w:p w14:paraId="0292E201" w14:textId="428FC8B3" w:rsidR="00F577A4" w:rsidRDefault="00F577A4" w:rsidP="00F577A4">
            <w:pPr>
              <w:autoSpaceDE w:val="0"/>
              <w:autoSpaceDN w:val="0"/>
              <w:adjustRightInd w:val="0"/>
              <w:rPr>
                <w:rFonts w:ascii="Cascadia Mono" w:hAnsi="Cascadia Mono" w:cs="Cascadia Mono"/>
                <w:color w:val="000000"/>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settings()</w:t>
            </w:r>
          </w:p>
          <w:p w14:paraId="21134D9A" w14:textId="666A4CD5" w:rsidR="00716A5F" w:rsidRPr="00716A5F" w:rsidRDefault="00716A5F" w:rsidP="00F577A4">
            <w:pPr>
              <w:autoSpaceDE w:val="0"/>
              <w:autoSpaceDN w:val="0"/>
              <w:adjustRightInd w:val="0"/>
              <w:rPr>
                <w:rFonts w:ascii="Cascadia Mono" w:hAnsi="Cascadia Mono" w:cs="Cascadia Mono"/>
                <w:color w:val="000000"/>
                <w:sz w:val="28"/>
                <w:szCs w:val="28"/>
              </w:rPr>
            </w:pPr>
            <w:r w:rsidRPr="00716A5F">
              <w:rPr>
                <w:rFonts w:ascii="Cascadia Mono" w:hAnsi="Cascadia Mono" w:cs="Cascadia Mono"/>
                <w:color w:val="0000FF"/>
                <w:sz w:val="28"/>
                <w:szCs w:val="28"/>
              </w:rPr>
              <w:t>void</w:t>
            </w:r>
            <w:r w:rsidRPr="00716A5F">
              <w:rPr>
                <w:rFonts w:ascii="Cascadia Mono" w:hAnsi="Cascadia Mono" w:cs="Cascadia Mono"/>
                <w:color w:val="000000"/>
                <w:sz w:val="28"/>
                <w:szCs w:val="28"/>
              </w:rPr>
              <w:t xml:space="preserve"> about()</w:t>
            </w:r>
          </w:p>
          <w:p w14:paraId="57F4E2C1" w14:textId="77777777" w:rsidR="00877B5E" w:rsidRPr="00F577A4" w:rsidRDefault="00F577A4" w:rsidP="00F577A4">
            <w:pPr>
              <w:rPr>
                <w:rFonts w:ascii="Courier New" w:hAnsi="Courier New" w:cs="Courier New"/>
                <w:sz w:val="28"/>
                <w:szCs w:val="28"/>
              </w:rPr>
            </w:pPr>
            <w:r w:rsidRPr="00F577A4">
              <w:rPr>
                <w:rFonts w:ascii="Cascadia Mono" w:hAnsi="Cascadia Mono" w:cs="Cascadia Mono"/>
                <w:color w:val="0000FF"/>
                <w:sz w:val="28"/>
                <w:szCs w:val="28"/>
              </w:rPr>
              <w:t>void</w:t>
            </w:r>
            <w:r w:rsidRPr="00F577A4">
              <w:rPr>
                <w:rFonts w:ascii="Cascadia Mono" w:hAnsi="Cascadia Mono" w:cs="Cascadia Mono"/>
                <w:color w:val="000000"/>
                <w:sz w:val="28"/>
                <w:szCs w:val="28"/>
              </w:rPr>
              <w:t xml:space="preserve"> run()</w:t>
            </w:r>
          </w:p>
        </w:tc>
      </w:tr>
    </w:tbl>
    <w:p w14:paraId="26E0839E" w14:textId="77777777" w:rsidR="004F67D7" w:rsidRDefault="004F67D7" w:rsidP="007E5F2A">
      <w:pPr>
        <w:rPr>
          <w:rFonts w:ascii="Arial" w:hAnsi="Arial" w:cs="Arial"/>
          <w:sz w:val="28"/>
          <w:szCs w:val="28"/>
        </w:rPr>
      </w:pPr>
    </w:p>
    <w:p w14:paraId="0E2600DE" w14:textId="77777777" w:rsidR="004F67D7" w:rsidRDefault="004F67D7" w:rsidP="007E5F2A">
      <w:pPr>
        <w:rPr>
          <w:rFonts w:ascii="Hyperspace Race Expand Heavy It" w:hAnsi="Hyperspace Race Expand Heavy It" w:cs="Arial"/>
          <w:color w:val="0C8AFB"/>
          <w:sz w:val="28"/>
          <w:szCs w:val="28"/>
        </w:rPr>
      </w:pPr>
      <w:r>
        <w:rPr>
          <w:rFonts w:ascii="Hyperspace Race Expand Heavy It" w:hAnsi="Hyperspace Race Expand Heavy It" w:cs="Arial"/>
          <w:color w:val="0C8AFB"/>
          <w:sz w:val="28"/>
          <w:szCs w:val="28"/>
        </w:rPr>
        <w:t>3. Instruction</w:t>
      </w:r>
    </w:p>
    <w:p w14:paraId="62FC0E87" w14:textId="77777777" w:rsidR="004F67D7" w:rsidRDefault="004F67D7" w:rsidP="007E5F2A">
      <w:pPr>
        <w:rPr>
          <w:rFonts w:ascii="Hyperspace Race Expand Heavy It" w:hAnsi="Hyperspace Race Expand Heavy It" w:cs="Arial"/>
          <w:sz w:val="28"/>
          <w:szCs w:val="28"/>
        </w:rPr>
      </w:pPr>
      <w:r>
        <w:rPr>
          <w:rFonts w:ascii="Hyperspace Race Expand Heavy It" w:hAnsi="Hyperspace Race Expand Heavy It" w:cs="Arial"/>
          <w:sz w:val="28"/>
          <w:szCs w:val="28"/>
        </w:rPr>
        <w:t xml:space="preserve">a. </w:t>
      </w:r>
      <w:r w:rsidR="00E70B7C">
        <w:rPr>
          <w:rFonts w:ascii="Hyperspace Race Expand Heavy It" w:hAnsi="Hyperspace Race Expand Heavy It" w:cs="Arial"/>
          <w:sz w:val="28"/>
          <w:szCs w:val="28"/>
        </w:rPr>
        <w:t>Open the game</w:t>
      </w:r>
    </w:p>
    <w:p w14:paraId="7AC62EA0" w14:textId="77777777" w:rsidR="00E70B7C" w:rsidRPr="00E70B7C" w:rsidRDefault="00E70B7C" w:rsidP="007E5F2A">
      <w:pPr>
        <w:rPr>
          <w:rFonts w:ascii="Arial" w:hAnsi="Arial" w:cs="Arial"/>
          <w:sz w:val="28"/>
          <w:szCs w:val="28"/>
        </w:rPr>
      </w:pPr>
      <w:r>
        <w:rPr>
          <w:rFonts w:ascii="Arial" w:hAnsi="Arial" w:cs="Arial"/>
          <w:sz w:val="28"/>
          <w:szCs w:val="28"/>
        </w:rPr>
        <w:t>Double click the file “BlueSweeper.exe”.</w:t>
      </w:r>
      <w:del w:id="0" w:author="Quân Đinh" w:date="2023-01-02T15:52:00Z">
        <w:r w:rsidDel="00565CA4">
          <w:rPr>
            <w:rFonts w:ascii="Arial" w:hAnsi="Arial" w:cs="Arial"/>
            <w:sz w:val="28"/>
            <w:szCs w:val="28"/>
          </w:rPr>
          <w:delText xml:space="preserve"> This is what you should get:</w:delText>
        </w:r>
      </w:del>
    </w:p>
    <w:p w14:paraId="1FF7AB4F" w14:textId="77777777" w:rsidR="00E70B7C" w:rsidRDefault="004F67D7" w:rsidP="00E70B7C">
      <w:pPr>
        <w:jc w:val="center"/>
        <w:rPr>
          <w:rFonts w:ascii="Hyperspace Race Expand Heavy It" w:hAnsi="Hyperspace Race Expand Heavy It" w:cs="Arial"/>
          <w:sz w:val="28"/>
          <w:szCs w:val="28"/>
        </w:rPr>
      </w:pPr>
      <w:r>
        <w:rPr>
          <w:rFonts w:ascii="Hyperspace Race Expand Heavy It" w:hAnsi="Hyperspace Race Expand Heavy It" w:cs="Arial"/>
          <w:noProof/>
          <w:sz w:val="28"/>
          <w:szCs w:val="28"/>
        </w:rPr>
        <w:drawing>
          <wp:inline distT="0" distB="0" distL="0" distR="0" wp14:anchorId="30BB7268" wp14:editId="2220D5BA">
            <wp:extent cx="3600000" cy="2812308"/>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Sweeper_nHJyAjpkJ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7B73C0D9" w14:textId="77777777" w:rsidR="00E70B7C" w:rsidRDefault="00E70B7C" w:rsidP="00E70B7C">
      <w:pPr>
        <w:rPr>
          <w:rFonts w:ascii="Hyperspace Race Expand Heavy It" w:hAnsi="Hyperspace Race Expand Heavy It" w:cs="Arial"/>
          <w:sz w:val="28"/>
          <w:szCs w:val="28"/>
        </w:rPr>
      </w:pPr>
    </w:p>
    <w:p w14:paraId="22BA4C28" w14:textId="77777777" w:rsidR="00E70B7C" w:rsidRDefault="008B452D" w:rsidP="00E70B7C">
      <w:pPr>
        <w:rPr>
          <w:rFonts w:ascii="Hyperspace Race Expand Heavy It" w:hAnsi="Hyperspace Race Expand Heavy It" w:cs="Arial"/>
          <w:sz w:val="28"/>
          <w:szCs w:val="28"/>
        </w:rPr>
      </w:pPr>
      <w:r>
        <w:rPr>
          <w:rFonts w:ascii="Hyperspace Race Expand Heavy It" w:hAnsi="Hyperspace Race Expand Heavy It" w:cs="Arial"/>
          <w:sz w:val="28"/>
          <w:szCs w:val="28"/>
        </w:rPr>
        <w:t>b. Sign in</w:t>
      </w:r>
    </w:p>
    <w:p w14:paraId="60084FCE" w14:textId="77777777" w:rsidR="008B452D" w:rsidRPr="008B452D" w:rsidRDefault="007D3570" w:rsidP="00E70B7C">
      <w:pPr>
        <w:rPr>
          <w:rFonts w:ascii="Arial" w:eastAsiaTheme="minorEastAsia" w:hAnsi="Arial" w:cs="Arial"/>
          <w:sz w:val="28"/>
          <w:szCs w:val="28"/>
        </w:rPr>
      </w:pPr>
      <w:r>
        <w:rPr>
          <w:rFonts w:ascii="Arial" w:hAnsi="Arial" w:cs="Arial"/>
          <w:sz w:val="28"/>
          <w:szCs w:val="28"/>
        </w:rPr>
        <w:t>Click</w:t>
      </w:r>
      <w:r w:rsidR="008B452D">
        <w:rPr>
          <w:rFonts w:ascii="Arial" w:hAnsi="Arial" w:cs="Arial"/>
          <w:sz w:val="28"/>
          <w:szCs w:val="28"/>
        </w:rPr>
        <w:t xml:space="preserve"> “Settings” </w:t>
      </w:r>
      <m:oMath>
        <m:r>
          <w:rPr>
            <w:rFonts w:ascii="Cambria Math" w:hAnsi="Cambria Math" w:cs="Arial"/>
            <w:sz w:val="28"/>
            <w:szCs w:val="28"/>
          </w:rPr>
          <m:t>→</m:t>
        </m:r>
      </m:oMath>
      <w:r w:rsidR="008B452D">
        <w:rPr>
          <w:rFonts w:ascii="Arial" w:eastAsiaTheme="minorEastAsia" w:hAnsi="Arial" w:cs="Arial"/>
          <w:sz w:val="28"/>
          <w:szCs w:val="28"/>
        </w:rPr>
        <w:t xml:space="preserve"> “Profile” </w:t>
      </w:r>
      <m:oMath>
        <m:r>
          <w:rPr>
            <w:rFonts w:ascii="Cambria Math" w:eastAsiaTheme="minorEastAsia" w:hAnsi="Cambria Math" w:cs="Arial"/>
            <w:sz w:val="28"/>
            <w:szCs w:val="28"/>
          </w:rPr>
          <m:t>→</m:t>
        </m:r>
      </m:oMath>
      <w:r w:rsidR="008B452D">
        <w:rPr>
          <w:rFonts w:ascii="Arial" w:eastAsiaTheme="minorEastAsia" w:hAnsi="Arial" w:cs="Arial"/>
          <w:sz w:val="28"/>
          <w:szCs w:val="28"/>
        </w:rPr>
        <w:t xml:space="preserve"> “Sign up”.</w:t>
      </w:r>
    </w:p>
    <w:p w14:paraId="39EA714C" w14:textId="77777777" w:rsidR="008B452D" w:rsidRDefault="008B452D" w:rsidP="008B452D">
      <w:pPr>
        <w:jc w:val="center"/>
        <w:rPr>
          <w:rFonts w:ascii="Hyperspace Race Expand Heavy It" w:hAnsi="Hyperspace Race Expand Heavy It" w:cs="Arial"/>
          <w:sz w:val="28"/>
          <w:szCs w:val="28"/>
        </w:rPr>
      </w:pPr>
      <w:r>
        <w:rPr>
          <w:rFonts w:ascii="Hyperspace Race Expand Heavy It" w:hAnsi="Hyperspace Race Expand Heavy It" w:cs="Arial"/>
          <w:noProof/>
          <w:sz w:val="28"/>
          <w:szCs w:val="28"/>
        </w:rPr>
        <w:lastRenderedPageBreak/>
        <w:drawing>
          <wp:inline distT="0" distB="0" distL="0" distR="0" wp14:anchorId="60B40128" wp14:editId="749D4B65">
            <wp:extent cx="3600000" cy="2812308"/>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Sweeper_Y0jwBRGG9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720933D1" w14:textId="77777777" w:rsidR="008B452D" w:rsidRDefault="008B452D" w:rsidP="008B452D">
      <w:pPr>
        <w:rPr>
          <w:rFonts w:ascii="Arial" w:eastAsiaTheme="minorEastAsia" w:hAnsi="Arial" w:cs="Arial"/>
          <w:sz w:val="28"/>
          <w:szCs w:val="28"/>
        </w:rPr>
      </w:pPr>
      <w:r>
        <w:rPr>
          <w:rFonts w:ascii="Arial" w:eastAsiaTheme="minorEastAsia" w:hAnsi="Arial" w:cs="Arial"/>
          <w:sz w:val="28"/>
          <w:szCs w:val="28"/>
        </w:rPr>
        <w:t>Then type your username and password using the keyboard.</w:t>
      </w:r>
    </w:p>
    <w:p w14:paraId="6615D681" w14:textId="77777777" w:rsidR="008B452D" w:rsidRDefault="008B452D" w:rsidP="008B452D">
      <w:pPr>
        <w:jc w:val="center"/>
        <w:rPr>
          <w:rFonts w:ascii="Hyperspace Race Expand Heavy It" w:hAnsi="Hyperspace Race Expand Heavy It" w:cs="Arial"/>
          <w:sz w:val="28"/>
          <w:szCs w:val="28"/>
        </w:rPr>
      </w:pPr>
      <w:r>
        <w:rPr>
          <w:rFonts w:ascii="Arial" w:eastAsiaTheme="minorEastAsia" w:hAnsi="Arial" w:cs="Arial"/>
          <w:noProof/>
          <w:sz w:val="28"/>
          <w:szCs w:val="28"/>
        </w:rPr>
        <w:drawing>
          <wp:inline distT="0" distB="0" distL="0" distR="0" wp14:anchorId="51626929" wp14:editId="47693352">
            <wp:extent cx="3600000" cy="2812308"/>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Sweeper_cPJ6cS0Dr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6ED2FD2F" w14:textId="77777777" w:rsidR="008B452D" w:rsidRDefault="008B452D" w:rsidP="008B452D">
      <w:pPr>
        <w:rPr>
          <w:rFonts w:ascii="Arial" w:hAnsi="Arial" w:cs="Arial"/>
          <w:sz w:val="28"/>
          <w:szCs w:val="28"/>
        </w:rPr>
      </w:pPr>
      <w:r>
        <w:rPr>
          <w:rFonts w:ascii="Arial" w:hAnsi="Arial" w:cs="Arial"/>
          <w:sz w:val="28"/>
          <w:szCs w:val="28"/>
        </w:rPr>
        <w:t>Then click “Confirm”.</w:t>
      </w:r>
    </w:p>
    <w:p w14:paraId="2F47EA9D" w14:textId="77777777" w:rsidR="008B452D" w:rsidRPr="008B452D" w:rsidRDefault="008B452D" w:rsidP="008B452D">
      <w:pPr>
        <w:jc w:val="center"/>
        <w:rPr>
          <w:rFonts w:ascii="Arial" w:hAnsi="Arial" w:cs="Arial"/>
          <w:sz w:val="28"/>
          <w:szCs w:val="28"/>
        </w:rPr>
      </w:pPr>
      <w:r>
        <w:rPr>
          <w:rFonts w:ascii="Arial" w:eastAsiaTheme="minorEastAsia" w:hAnsi="Arial" w:cs="Arial"/>
          <w:noProof/>
          <w:sz w:val="28"/>
          <w:szCs w:val="28"/>
        </w:rPr>
        <w:lastRenderedPageBreak/>
        <w:drawing>
          <wp:inline distT="0" distB="0" distL="0" distR="0" wp14:anchorId="29E29A12" wp14:editId="753D70BD">
            <wp:extent cx="3600000" cy="2812308"/>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ueSweeper_97z4NBhqk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75004A4B" w14:textId="77777777" w:rsidR="008B452D" w:rsidRDefault="008B452D" w:rsidP="00E70B7C">
      <w:pPr>
        <w:rPr>
          <w:rFonts w:ascii="Hyperspace Race Expand Heavy It" w:hAnsi="Hyperspace Race Expand Heavy It" w:cs="Arial"/>
          <w:sz w:val="28"/>
          <w:szCs w:val="28"/>
        </w:rPr>
      </w:pPr>
    </w:p>
    <w:p w14:paraId="272F2778" w14:textId="77777777" w:rsidR="00E70B7C" w:rsidRDefault="006C23D3" w:rsidP="00E70B7C">
      <w:pPr>
        <w:rPr>
          <w:rFonts w:ascii="Hyperspace Race Expand Heavy It" w:hAnsi="Hyperspace Race Expand Heavy It" w:cs="Arial"/>
          <w:sz w:val="28"/>
          <w:szCs w:val="28"/>
        </w:rPr>
      </w:pPr>
      <w:r>
        <w:rPr>
          <w:rFonts w:ascii="Hyperspace Race Expand Heavy It" w:hAnsi="Hyperspace Race Expand Heavy It" w:cs="Arial"/>
          <w:sz w:val="28"/>
          <w:szCs w:val="28"/>
        </w:rPr>
        <w:t>c</w:t>
      </w:r>
      <w:r w:rsidR="00E70B7C">
        <w:rPr>
          <w:rFonts w:ascii="Hyperspace Race Expand Heavy It" w:hAnsi="Hyperspace Race Expand Heavy It" w:cs="Arial"/>
          <w:sz w:val="28"/>
          <w:szCs w:val="28"/>
        </w:rPr>
        <w:t>. Log in</w:t>
      </w:r>
    </w:p>
    <w:p w14:paraId="5709E2C3" w14:textId="77777777" w:rsidR="00E70B7C" w:rsidRDefault="007D3570" w:rsidP="00E70B7C">
      <w:pPr>
        <w:rPr>
          <w:rFonts w:ascii="Arial" w:eastAsiaTheme="minorEastAsia" w:hAnsi="Arial" w:cs="Arial"/>
          <w:sz w:val="28"/>
          <w:szCs w:val="28"/>
        </w:rPr>
      </w:pPr>
      <w:r>
        <w:rPr>
          <w:rFonts w:ascii="Arial" w:hAnsi="Arial" w:cs="Arial"/>
          <w:sz w:val="28"/>
          <w:szCs w:val="28"/>
        </w:rPr>
        <w:t>Click</w:t>
      </w:r>
      <w:r w:rsidR="00E70B7C">
        <w:rPr>
          <w:rFonts w:ascii="Arial" w:hAnsi="Arial" w:cs="Arial"/>
          <w:sz w:val="28"/>
          <w:szCs w:val="28"/>
        </w:rPr>
        <w:t xml:space="preserve"> “Settings” </w:t>
      </w:r>
      <m:oMath>
        <m:r>
          <w:ins w:id="1" w:author="Quân Đinh" w:date="2023-01-02T15:52:00Z">
            <w:rPr>
              <w:rFonts w:ascii="Cambria Math" w:hAnsi="Cambria Math" w:cs="Arial"/>
              <w:sz w:val="28"/>
              <w:szCs w:val="28"/>
            </w:rPr>
            <m:t>→</m:t>
          </w:ins>
        </m:r>
        <m:r>
          <w:del w:id="2" w:author="Quân Đinh" w:date="2023-01-02T15:52:00Z">
            <w:rPr>
              <w:rFonts w:ascii="Cambria Math" w:hAnsi="Cambria Math" w:cs="Arial"/>
              <w:sz w:val="28"/>
              <w:szCs w:val="28"/>
            </w:rPr>
            <m:t>⇒</m:t>
          </w:del>
        </m:r>
      </m:oMath>
      <w:ins w:id="3" w:author="Quân Đinh" w:date="2023-01-02T15:50:00Z">
        <w:r w:rsidR="00565CA4">
          <w:rPr>
            <w:rFonts w:ascii="Arial" w:eastAsiaTheme="minorEastAsia" w:hAnsi="Arial" w:cs="Arial"/>
            <w:sz w:val="28"/>
            <w:szCs w:val="28"/>
          </w:rPr>
          <w:t xml:space="preserve"> </w:t>
        </w:r>
      </w:ins>
      <w:ins w:id="4" w:author="Quân Đinh" w:date="2023-01-02T15:51:00Z">
        <w:r w:rsidR="00565CA4">
          <w:rPr>
            <w:rFonts w:ascii="Arial" w:eastAsiaTheme="minorEastAsia" w:hAnsi="Arial" w:cs="Arial"/>
            <w:sz w:val="28"/>
            <w:szCs w:val="28"/>
          </w:rPr>
          <w:t xml:space="preserve">“Profile” </w:t>
        </w:r>
      </w:ins>
      <m:oMath>
        <m:r>
          <w:ins w:id="5" w:author="Quân Đinh" w:date="2023-01-02T15:52:00Z">
            <w:rPr>
              <w:rFonts w:ascii="Cambria Math" w:eastAsiaTheme="minorEastAsia" w:hAnsi="Cambria Math" w:cs="Arial"/>
              <w:sz w:val="28"/>
              <w:szCs w:val="28"/>
            </w:rPr>
            <m:t>→</m:t>
          </w:ins>
        </m:r>
      </m:oMath>
      <w:ins w:id="6" w:author="Quân Đinh" w:date="2023-01-02T15:52:00Z">
        <w:r w:rsidR="00565CA4">
          <w:rPr>
            <w:rFonts w:ascii="Arial" w:eastAsiaTheme="minorEastAsia" w:hAnsi="Arial" w:cs="Arial"/>
            <w:sz w:val="28"/>
            <w:szCs w:val="28"/>
          </w:rPr>
          <w:t xml:space="preserve"> “Log in”.</w:t>
        </w:r>
      </w:ins>
    </w:p>
    <w:p w14:paraId="314D2736" w14:textId="77777777" w:rsidR="006C23D3" w:rsidRDefault="006C23D3" w:rsidP="006C23D3">
      <w:pPr>
        <w:jc w:val="center"/>
        <w:rPr>
          <w:rFonts w:ascii="Arial" w:eastAsiaTheme="minorEastAsia" w:hAnsi="Arial" w:cs="Arial"/>
          <w:sz w:val="28"/>
          <w:szCs w:val="28"/>
        </w:rPr>
      </w:pPr>
      <w:r>
        <w:rPr>
          <w:rFonts w:ascii="Arial" w:eastAsiaTheme="minorEastAsia" w:hAnsi="Arial" w:cs="Arial"/>
          <w:noProof/>
          <w:sz w:val="28"/>
          <w:szCs w:val="28"/>
        </w:rPr>
        <w:drawing>
          <wp:inline distT="0" distB="0" distL="0" distR="0" wp14:anchorId="511AF872" wp14:editId="12BA1BF0">
            <wp:extent cx="3600000" cy="2812308"/>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Sweeper_90R8RvqIW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77E60A52" w14:textId="77777777" w:rsidR="006C23D3" w:rsidRDefault="006C23D3" w:rsidP="006C23D3">
      <w:pPr>
        <w:rPr>
          <w:rFonts w:ascii="Arial" w:eastAsiaTheme="minorEastAsia" w:hAnsi="Arial" w:cs="Arial"/>
          <w:sz w:val="28"/>
          <w:szCs w:val="28"/>
        </w:rPr>
      </w:pPr>
      <w:r>
        <w:rPr>
          <w:rFonts w:ascii="Arial" w:eastAsiaTheme="minorEastAsia" w:hAnsi="Arial" w:cs="Arial"/>
          <w:sz w:val="28"/>
          <w:szCs w:val="28"/>
        </w:rPr>
        <w:t>Then type your username and password using the keyboard.</w:t>
      </w:r>
    </w:p>
    <w:p w14:paraId="4F26E579" w14:textId="77777777" w:rsidR="006C23D3" w:rsidRDefault="008B452D" w:rsidP="006C23D3">
      <w:pPr>
        <w:jc w:val="center"/>
        <w:rPr>
          <w:rFonts w:ascii="Arial" w:eastAsiaTheme="minorEastAsia" w:hAnsi="Arial" w:cs="Arial"/>
          <w:sz w:val="28"/>
          <w:szCs w:val="28"/>
        </w:rPr>
      </w:pPr>
      <w:r>
        <w:rPr>
          <w:rFonts w:ascii="Arial" w:eastAsiaTheme="minorEastAsia" w:hAnsi="Arial" w:cs="Arial"/>
          <w:noProof/>
          <w:sz w:val="28"/>
          <w:szCs w:val="28"/>
        </w:rPr>
        <w:lastRenderedPageBreak/>
        <w:drawing>
          <wp:inline distT="0" distB="0" distL="0" distR="0" wp14:anchorId="08CE7698" wp14:editId="73A865BB">
            <wp:extent cx="3600000" cy="2812308"/>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ueSweeper_11fScHEv3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223E2C33" w14:textId="77777777" w:rsidR="008B452D" w:rsidRDefault="008B452D" w:rsidP="008B452D">
      <w:pPr>
        <w:rPr>
          <w:rFonts w:ascii="Arial" w:eastAsiaTheme="minorEastAsia" w:hAnsi="Arial" w:cs="Arial"/>
          <w:sz w:val="28"/>
          <w:szCs w:val="28"/>
        </w:rPr>
      </w:pPr>
      <w:r>
        <w:rPr>
          <w:rFonts w:ascii="Arial" w:eastAsiaTheme="minorEastAsia" w:hAnsi="Arial" w:cs="Arial"/>
          <w:sz w:val="28"/>
          <w:szCs w:val="28"/>
        </w:rPr>
        <w:t>Then click “Confirm”.</w:t>
      </w:r>
    </w:p>
    <w:p w14:paraId="463260D1" w14:textId="77777777" w:rsidR="008B452D" w:rsidRDefault="007D3570" w:rsidP="008B452D">
      <w:pPr>
        <w:jc w:val="center"/>
        <w:rPr>
          <w:rFonts w:ascii="Arial" w:eastAsiaTheme="minorEastAsia" w:hAnsi="Arial" w:cs="Arial"/>
          <w:sz w:val="28"/>
          <w:szCs w:val="28"/>
        </w:rPr>
      </w:pPr>
      <w:r>
        <w:rPr>
          <w:rFonts w:ascii="Arial" w:eastAsiaTheme="minorEastAsia" w:hAnsi="Arial" w:cs="Arial"/>
          <w:noProof/>
          <w:sz w:val="28"/>
          <w:szCs w:val="28"/>
        </w:rPr>
        <w:drawing>
          <wp:inline distT="0" distB="0" distL="0" distR="0" wp14:anchorId="1E539FD6" wp14:editId="0927939C">
            <wp:extent cx="3600000" cy="2812308"/>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ueSweeper_g5xoZTLn9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15B905EC" w14:textId="77777777" w:rsidR="007D3570" w:rsidRDefault="007D3570" w:rsidP="007D3570">
      <w:pPr>
        <w:rPr>
          <w:rFonts w:ascii="Arial" w:eastAsiaTheme="minorEastAsia" w:hAnsi="Arial" w:cs="Arial"/>
          <w:sz w:val="28"/>
          <w:szCs w:val="28"/>
        </w:rPr>
      </w:pPr>
    </w:p>
    <w:p w14:paraId="7624F9F6" w14:textId="77777777" w:rsidR="007D3570" w:rsidRDefault="007D3570" w:rsidP="007D3570">
      <w:pPr>
        <w:rPr>
          <w:rFonts w:ascii="Hyperspace Race Expand Heavy It" w:eastAsiaTheme="minorEastAsia" w:hAnsi="Hyperspace Race Expand Heavy It" w:cs="Arial"/>
          <w:sz w:val="28"/>
          <w:szCs w:val="28"/>
        </w:rPr>
      </w:pPr>
      <w:r>
        <w:rPr>
          <w:rFonts w:ascii="Hyperspace Race Expand Heavy It" w:eastAsiaTheme="minorEastAsia" w:hAnsi="Hyperspace Race Expand Heavy It" w:cs="Arial"/>
          <w:sz w:val="28"/>
          <w:szCs w:val="28"/>
        </w:rPr>
        <w:t>d. New game</w:t>
      </w:r>
    </w:p>
    <w:p w14:paraId="03963A4C" w14:textId="77777777" w:rsidR="007D3570" w:rsidRDefault="007D3570" w:rsidP="007D3570">
      <w:pPr>
        <w:rPr>
          <w:rFonts w:ascii="Arial" w:eastAsiaTheme="minorEastAsia" w:hAnsi="Arial" w:cs="Arial"/>
          <w:sz w:val="28"/>
          <w:szCs w:val="28"/>
        </w:rPr>
      </w:pPr>
      <w:r>
        <w:rPr>
          <w:rFonts w:ascii="Arial" w:eastAsiaTheme="minorEastAsia" w:hAnsi="Arial" w:cs="Arial"/>
          <w:sz w:val="28"/>
          <w:szCs w:val="28"/>
        </w:rPr>
        <w:t>Click “New game”.</w:t>
      </w:r>
    </w:p>
    <w:p w14:paraId="354726B0" w14:textId="77777777" w:rsidR="007D3570" w:rsidRPr="007D3570" w:rsidRDefault="007D3570" w:rsidP="007D3570">
      <w:pPr>
        <w:jc w:val="center"/>
        <w:rPr>
          <w:rFonts w:ascii="Arial" w:eastAsiaTheme="minorEastAsia" w:hAnsi="Arial" w:cs="Arial"/>
          <w:sz w:val="28"/>
          <w:szCs w:val="28"/>
        </w:rPr>
      </w:pPr>
      <w:r>
        <w:rPr>
          <w:rFonts w:ascii="Arial" w:eastAsiaTheme="minorEastAsia" w:hAnsi="Arial" w:cs="Arial"/>
          <w:noProof/>
          <w:sz w:val="28"/>
          <w:szCs w:val="28"/>
        </w:rPr>
        <w:lastRenderedPageBreak/>
        <w:drawing>
          <wp:inline distT="0" distB="0" distL="0" distR="0" wp14:anchorId="4E568A5C" wp14:editId="6906B839">
            <wp:extent cx="3600000" cy="2812308"/>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ueSweeper_8n67ysviC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191A512A" w14:textId="223733BC" w:rsidR="00426716" w:rsidRDefault="00426716" w:rsidP="00E70B7C">
      <w:pPr>
        <w:rPr>
          <w:rFonts w:ascii="Arial" w:eastAsiaTheme="minorEastAsia" w:hAnsi="Arial" w:cs="Arial"/>
          <w:sz w:val="28"/>
          <w:szCs w:val="28"/>
        </w:rPr>
      </w:pPr>
      <w:r>
        <w:rPr>
          <w:rFonts w:ascii="Arial" w:eastAsiaTheme="minorEastAsia" w:hAnsi="Arial" w:cs="Arial"/>
          <w:sz w:val="28"/>
          <w:szCs w:val="28"/>
        </w:rPr>
        <w:t>You can choose between beginner, intermediate, expert and custom mode. In custom mode, you can change the width, height and number of bombs in the game. Then click “Play” to play.</w:t>
      </w:r>
    </w:p>
    <w:p w14:paraId="3AC88305" w14:textId="034C37C2" w:rsidR="00426716" w:rsidRDefault="00426716" w:rsidP="00E70B7C">
      <w:pPr>
        <w:rPr>
          <w:rFonts w:ascii="Hyperspace Race Expand Heavy It" w:eastAsiaTheme="minorEastAsia" w:hAnsi="Hyperspace Race Expand Heavy It" w:cs="Arial"/>
          <w:sz w:val="28"/>
          <w:szCs w:val="28"/>
        </w:rPr>
      </w:pPr>
    </w:p>
    <w:p w14:paraId="1E03C3CD" w14:textId="6FF79475" w:rsidR="004A22E7" w:rsidRDefault="004A22E7" w:rsidP="00E70B7C">
      <w:pPr>
        <w:rPr>
          <w:rFonts w:ascii="Hyperspace Race Expand Heavy It" w:eastAsiaTheme="minorEastAsia" w:hAnsi="Hyperspace Race Expand Heavy It" w:cs="Arial"/>
          <w:sz w:val="28"/>
          <w:szCs w:val="28"/>
        </w:rPr>
      </w:pPr>
      <w:r>
        <w:rPr>
          <w:rFonts w:ascii="Hyperspace Race Expand Heavy It" w:eastAsiaTheme="minorEastAsia" w:hAnsi="Hyperspace Race Expand Heavy It" w:cs="Arial"/>
          <w:sz w:val="28"/>
          <w:szCs w:val="28"/>
        </w:rPr>
        <w:t>e. How to play</w:t>
      </w:r>
    </w:p>
    <w:p w14:paraId="6A7C0D5A" w14:textId="11F5635D" w:rsidR="00865814" w:rsidRPr="00865814" w:rsidRDefault="00865814" w:rsidP="00865814">
      <w:pPr>
        <w:rPr>
          <w:rFonts w:ascii="Arial" w:eastAsiaTheme="minorEastAsia" w:hAnsi="Arial" w:cs="Arial"/>
          <w:sz w:val="28"/>
          <w:szCs w:val="28"/>
        </w:rPr>
      </w:pPr>
      <w:r w:rsidRPr="00865814">
        <w:rPr>
          <w:rFonts w:ascii="Arial" w:eastAsiaTheme="minorEastAsia" w:hAnsi="Arial" w:cs="Arial"/>
          <w:sz w:val="28"/>
          <w:szCs w:val="28"/>
        </w:rPr>
        <w:t xml:space="preserve">The board is divided into cells, with </w:t>
      </w:r>
      <w:r>
        <w:rPr>
          <w:rFonts w:ascii="Arial" w:eastAsiaTheme="minorEastAsia" w:hAnsi="Arial" w:cs="Arial"/>
          <w:sz w:val="28"/>
          <w:szCs w:val="28"/>
        </w:rPr>
        <w:t>bomb</w:t>
      </w:r>
      <w:r w:rsidRPr="00865814">
        <w:rPr>
          <w:rFonts w:ascii="Arial" w:eastAsiaTheme="minorEastAsia" w:hAnsi="Arial" w:cs="Arial"/>
          <w:sz w:val="28"/>
          <w:szCs w:val="28"/>
        </w:rPr>
        <w:t xml:space="preserve">s randomly distributed. To win, you need to open all the cells. The number on a cell shows the number of </w:t>
      </w:r>
      <w:r>
        <w:rPr>
          <w:rFonts w:ascii="Arial" w:eastAsiaTheme="minorEastAsia" w:hAnsi="Arial" w:cs="Arial"/>
          <w:sz w:val="28"/>
          <w:szCs w:val="28"/>
        </w:rPr>
        <w:t>bomb</w:t>
      </w:r>
      <w:r w:rsidRPr="00865814">
        <w:rPr>
          <w:rFonts w:ascii="Arial" w:eastAsiaTheme="minorEastAsia" w:hAnsi="Arial" w:cs="Arial"/>
          <w:sz w:val="28"/>
          <w:szCs w:val="28"/>
        </w:rPr>
        <w:t>s adjacent to it. Using this information, you can determine cells that are safe, and cells that contain mines. Cells suspected of being mines can be marked with a flag using the right mouse button.</w:t>
      </w:r>
    </w:p>
    <w:p w14:paraId="44BAFF4D" w14:textId="4D60B35B" w:rsidR="004A22E7" w:rsidRDefault="00865814" w:rsidP="00865814">
      <w:pPr>
        <w:rPr>
          <w:rFonts w:ascii="Arial" w:eastAsiaTheme="minorEastAsia" w:hAnsi="Arial" w:cs="Arial"/>
          <w:sz w:val="28"/>
          <w:szCs w:val="28"/>
        </w:rPr>
      </w:pPr>
      <w:r w:rsidRPr="00865814">
        <w:rPr>
          <w:rFonts w:ascii="Arial" w:eastAsiaTheme="minorEastAsia" w:hAnsi="Arial" w:cs="Arial"/>
          <w:sz w:val="28"/>
          <w:szCs w:val="28"/>
        </w:rPr>
        <w:t xml:space="preserve">To start a new game, you can click on the </w:t>
      </w:r>
      <w:r>
        <w:rPr>
          <w:rFonts w:ascii="Arial" w:eastAsiaTheme="minorEastAsia" w:hAnsi="Arial" w:cs="Arial"/>
          <w:sz w:val="28"/>
          <w:szCs w:val="28"/>
        </w:rPr>
        <w:t>cycling arrow</w:t>
      </w:r>
      <w:r w:rsidRPr="00865814">
        <w:rPr>
          <w:rFonts w:ascii="Arial" w:eastAsiaTheme="minorEastAsia" w:hAnsi="Arial" w:cs="Arial"/>
          <w:sz w:val="28"/>
          <w:szCs w:val="28"/>
        </w:rPr>
        <w:t xml:space="preserve"> at the top of the board. The remaining number of </w:t>
      </w:r>
      <w:r>
        <w:rPr>
          <w:rFonts w:ascii="Arial" w:eastAsiaTheme="minorEastAsia" w:hAnsi="Arial" w:cs="Arial"/>
          <w:sz w:val="28"/>
          <w:szCs w:val="28"/>
        </w:rPr>
        <w:t>bomb</w:t>
      </w:r>
      <w:r w:rsidRPr="00865814">
        <w:rPr>
          <w:rFonts w:ascii="Arial" w:eastAsiaTheme="minorEastAsia" w:hAnsi="Arial" w:cs="Arial"/>
          <w:sz w:val="28"/>
          <w:szCs w:val="28"/>
        </w:rPr>
        <w:t>s is displayed in the left, and the game timer is displayed in the right.</w:t>
      </w:r>
    </w:p>
    <w:p w14:paraId="7B471CAB" w14:textId="799DD126" w:rsidR="00865814" w:rsidRDefault="00865814" w:rsidP="00865814">
      <w:pPr>
        <w:rPr>
          <w:rFonts w:ascii="Arial" w:eastAsiaTheme="minorEastAsia" w:hAnsi="Arial" w:cs="Arial"/>
          <w:sz w:val="28"/>
          <w:szCs w:val="28"/>
        </w:rPr>
      </w:pPr>
      <w:r>
        <w:rPr>
          <w:rFonts w:ascii="Arial" w:eastAsiaTheme="minorEastAsia" w:hAnsi="Arial" w:cs="Arial"/>
          <w:sz w:val="28"/>
          <w:szCs w:val="28"/>
        </w:rPr>
        <w:t>When you lose, you can continue playing by clicking the right arrow button at the top right corner. But your result will not be updated to the ranking.</w:t>
      </w:r>
    </w:p>
    <w:p w14:paraId="083F1372" w14:textId="77777777" w:rsidR="00865814" w:rsidRPr="00865814" w:rsidRDefault="00865814" w:rsidP="00865814">
      <w:pPr>
        <w:rPr>
          <w:rFonts w:ascii="Arial" w:eastAsiaTheme="minorEastAsia" w:hAnsi="Arial" w:cs="Arial"/>
          <w:sz w:val="28"/>
          <w:szCs w:val="28"/>
        </w:rPr>
      </w:pPr>
    </w:p>
    <w:p w14:paraId="692C06DA" w14:textId="62B7E9A0" w:rsidR="00426716" w:rsidRDefault="004A22E7" w:rsidP="00E70B7C">
      <w:pPr>
        <w:rPr>
          <w:rFonts w:ascii="Hyperspace Race Expand Heavy It" w:eastAsiaTheme="minorEastAsia" w:hAnsi="Hyperspace Race Expand Heavy It" w:cs="Arial"/>
          <w:sz w:val="28"/>
          <w:szCs w:val="28"/>
        </w:rPr>
      </w:pPr>
      <w:r>
        <w:rPr>
          <w:rFonts w:ascii="Hyperspace Race Expand Heavy It" w:eastAsiaTheme="minorEastAsia" w:hAnsi="Hyperspace Race Expand Heavy It" w:cs="Arial"/>
          <w:sz w:val="28"/>
          <w:szCs w:val="28"/>
        </w:rPr>
        <w:t>f</w:t>
      </w:r>
      <w:r w:rsidR="00426716">
        <w:rPr>
          <w:rFonts w:ascii="Hyperspace Race Expand Heavy It" w:eastAsiaTheme="minorEastAsia" w:hAnsi="Hyperspace Race Expand Heavy It" w:cs="Arial"/>
          <w:sz w:val="28"/>
          <w:szCs w:val="28"/>
        </w:rPr>
        <w:t>. Load game</w:t>
      </w:r>
    </w:p>
    <w:p w14:paraId="2E1ECCE1" w14:textId="7DFA1588" w:rsidR="00426716" w:rsidRPr="0054527B" w:rsidRDefault="00426716" w:rsidP="00E70B7C">
      <w:pPr>
        <w:rPr>
          <w:rFonts w:ascii="Arial" w:eastAsiaTheme="minorEastAsia" w:hAnsi="Arial" w:cs="Arial"/>
          <w:sz w:val="28"/>
          <w:szCs w:val="28"/>
        </w:rPr>
      </w:pPr>
      <w:r w:rsidRPr="0054527B">
        <w:rPr>
          <w:rFonts w:ascii="Arial" w:eastAsiaTheme="minorEastAsia" w:hAnsi="Arial" w:cs="Arial"/>
          <w:sz w:val="28"/>
          <w:szCs w:val="28"/>
        </w:rPr>
        <w:t>When you leave an unfinished game, your game will be saved. So when you come back, you can load your last game and continue playing by clicking “Load game”.</w:t>
      </w:r>
    </w:p>
    <w:p w14:paraId="2B0122F0" w14:textId="65A61479" w:rsidR="00426716" w:rsidRDefault="00426716" w:rsidP="00E70B7C">
      <w:pPr>
        <w:rPr>
          <w:rFonts w:ascii="Calibri" w:eastAsiaTheme="minorEastAsia" w:hAnsi="Calibri" w:cs="Calibri"/>
          <w:sz w:val="28"/>
          <w:szCs w:val="28"/>
        </w:rPr>
      </w:pPr>
    </w:p>
    <w:p w14:paraId="2F6C4425" w14:textId="640B2F22" w:rsidR="00426716" w:rsidRDefault="004A22E7" w:rsidP="00E70B7C">
      <w:pPr>
        <w:rPr>
          <w:rFonts w:ascii="Hyperspace Race Expand Heavy It" w:eastAsiaTheme="minorEastAsia" w:hAnsi="Hyperspace Race Expand Heavy It" w:cs="Calibri"/>
          <w:sz w:val="28"/>
          <w:szCs w:val="28"/>
        </w:rPr>
      </w:pPr>
      <w:r>
        <w:rPr>
          <w:rFonts w:ascii="Hyperspace Race Expand Heavy It" w:eastAsiaTheme="minorEastAsia" w:hAnsi="Hyperspace Race Expand Heavy It" w:cs="Calibri"/>
          <w:sz w:val="28"/>
          <w:szCs w:val="28"/>
        </w:rPr>
        <w:lastRenderedPageBreak/>
        <w:t>g</w:t>
      </w:r>
      <w:r w:rsidR="00426716">
        <w:rPr>
          <w:rFonts w:ascii="Hyperspace Race Expand Heavy It" w:eastAsiaTheme="minorEastAsia" w:hAnsi="Hyperspace Race Expand Heavy It" w:cs="Calibri"/>
          <w:sz w:val="28"/>
          <w:szCs w:val="28"/>
        </w:rPr>
        <w:t>. Rank</w:t>
      </w:r>
      <w:r w:rsidR="008732FE">
        <w:rPr>
          <w:rFonts w:ascii="Hyperspace Race Expand Heavy It" w:eastAsiaTheme="minorEastAsia" w:hAnsi="Hyperspace Race Expand Heavy It" w:cs="Calibri"/>
          <w:sz w:val="28"/>
          <w:szCs w:val="28"/>
        </w:rPr>
        <w:t>ing</w:t>
      </w:r>
    </w:p>
    <w:p w14:paraId="2171C551" w14:textId="1AD29644" w:rsidR="00426716" w:rsidRDefault="00426716" w:rsidP="00E70B7C">
      <w:pPr>
        <w:rPr>
          <w:rFonts w:ascii="Arial" w:eastAsiaTheme="minorEastAsia" w:hAnsi="Arial" w:cs="Arial"/>
          <w:sz w:val="28"/>
          <w:szCs w:val="28"/>
        </w:rPr>
      </w:pPr>
      <w:r>
        <w:rPr>
          <w:rFonts w:ascii="Arial" w:eastAsiaTheme="minorEastAsia" w:hAnsi="Arial" w:cs="Arial"/>
          <w:sz w:val="28"/>
          <w:szCs w:val="28"/>
        </w:rPr>
        <w:t xml:space="preserve">There are two types of rankings: Local ranking (only you) and Global ranking (common for everyone). </w:t>
      </w:r>
      <w:r w:rsidR="0054527B">
        <w:rPr>
          <w:rFonts w:ascii="Arial" w:eastAsiaTheme="minorEastAsia" w:hAnsi="Arial" w:cs="Arial"/>
          <w:sz w:val="28"/>
          <w:szCs w:val="28"/>
        </w:rPr>
        <w:t>When you win a game without using the “Continue playing” button, your time and date will be updated to the ranking.</w:t>
      </w:r>
    </w:p>
    <w:p w14:paraId="236A82DB" w14:textId="5731B1E6" w:rsidR="0054527B" w:rsidRDefault="0054527B" w:rsidP="00E70B7C">
      <w:pPr>
        <w:rPr>
          <w:rFonts w:ascii="Arial" w:eastAsiaTheme="minorEastAsia" w:hAnsi="Arial" w:cs="Arial"/>
          <w:sz w:val="28"/>
          <w:szCs w:val="28"/>
        </w:rPr>
      </w:pPr>
      <w:r>
        <w:rPr>
          <w:rFonts w:ascii="Arial" w:eastAsiaTheme="minorEastAsia" w:hAnsi="Arial" w:cs="Arial"/>
          <w:sz w:val="28"/>
          <w:szCs w:val="28"/>
        </w:rPr>
        <w:t>Global ranking:</w:t>
      </w:r>
    </w:p>
    <w:p w14:paraId="2882B27A" w14:textId="028292C2" w:rsidR="0054527B" w:rsidRDefault="0054527B" w:rsidP="0054527B">
      <w:pPr>
        <w:jc w:val="center"/>
        <w:rPr>
          <w:rFonts w:ascii="Arial" w:eastAsiaTheme="minorEastAsia" w:hAnsi="Arial" w:cs="Arial"/>
          <w:sz w:val="28"/>
          <w:szCs w:val="28"/>
        </w:rPr>
      </w:pPr>
      <w:r>
        <w:rPr>
          <w:rFonts w:ascii="Arial" w:eastAsiaTheme="minorEastAsia" w:hAnsi="Arial" w:cs="Arial"/>
          <w:noProof/>
          <w:sz w:val="28"/>
          <w:szCs w:val="28"/>
        </w:rPr>
        <w:drawing>
          <wp:inline distT="0" distB="0" distL="0" distR="0" wp14:anchorId="699C31E9" wp14:editId="3F4C2EDB">
            <wp:extent cx="3600000" cy="2812308"/>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Sweeper_9VaVuVH9c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r>
        <w:rPr>
          <w:rFonts w:ascii="Arial" w:eastAsiaTheme="minorEastAsia" w:hAnsi="Arial" w:cs="Arial"/>
          <w:sz w:val="28"/>
          <w:szCs w:val="28"/>
        </w:rPr>
        <w:t>\</w:t>
      </w:r>
    </w:p>
    <w:p w14:paraId="6644E0CF" w14:textId="7D7047A2" w:rsidR="0054527B" w:rsidRDefault="0054527B" w:rsidP="0054527B">
      <w:pPr>
        <w:rPr>
          <w:rFonts w:ascii="Arial" w:eastAsiaTheme="minorEastAsia" w:hAnsi="Arial" w:cs="Arial"/>
          <w:sz w:val="28"/>
          <w:szCs w:val="28"/>
        </w:rPr>
      </w:pPr>
      <w:r>
        <w:rPr>
          <w:rFonts w:ascii="Arial" w:eastAsiaTheme="minorEastAsia" w:hAnsi="Arial" w:cs="Arial"/>
          <w:sz w:val="28"/>
          <w:szCs w:val="28"/>
        </w:rPr>
        <w:t>Local ranking:</w:t>
      </w:r>
    </w:p>
    <w:p w14:paraId="3A8C98FA" w14:textId="19FD161B" w:rsidR="0054527B" w:rsidRDefault="0054527B" w:rsidP="0054527B">
      <w:pPr>
        <w:jc w:val="center"/>
        <w:rPr>
          <w:rFonts w:ascii="Arial" w:eastAsiaTheme="minorEastAsia" w:hAnsi="Arial" w:cs="Arial"/>
          <w:sz w:val="28"/>
          <w:szCs w:val="28"/>
        </w:rPr>
      </w:pPr>
      <w:r>
        <w:rPr>
          <w:rFonts w:ascii="Arial" w:eastAsiaTheme="minorEastAsia" w:hAnsi="Arial" w:cs="Arial"/>
          <w:noProof/>
          <w:sz w:val="28"/>
          <w:szCs w:val="28"/>
        </w:rPr>
        <w:drawing>
          <wp:inline distT="0" distB="0" distL="0" distR="0" wp14:anchorId="37F03229" wp14:editId="2C52063C">
            <wp:extent cx="3600000" cy="2812308"/>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ueSweeper_Ebv8XVh9w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3AEE1591" w14:textId="4720C7CB" w:rsidR="0054527B" w:rsidRDefault="0054527B" w:rsidP="00E70B7C">
      <w:pPr>
        <w:rPr>
          <w:rFonts w:ascii="Arial" w:eastAsiaTheme="minorEastAsia" w:hAnsi="Arial" w:cs="Arial"/>
          <w:sz w:val="28"/>
          <w:szCs w:val="28"/>
        </w:rPr>
      </w:pPr>
      <w:r>
        <w:rPr>
          <w:rFonts w:ascii="Arial" w:eastAsiaTheme="minorEastAsia" w:hAnsi="Arial" w:cs="Arial"/>
          <w:sz w:val="28"/>
          <w:szCs w:val="28"/>
        </w:rPr>
        <w:t>You can also see the rankings in other modes (except custom mode).</w:t>
      </w:r>
    </w:p>
    <w:p w14:paraId="043FADD9" w14:textId="77777777" w:rsidR="0054527B" w:rsidRDefault="0054527B" w:rsidP="00E70B7C">
      <w:pPr>
        <w:rPr>
          <w:rFonts w:ascii="Arial" w:eastAsiaTheme="minorEastAsia" w:hAnsi="Arial" w:cs="Arial"/>
          <w:sz w:val="28"/>
          <w:szCs w:val="28"/>
        </w:rPr>
      </w:pPr>
    </w:p>
    <w:p w14:paraId="4C4BEF51" w14:textId="08A25F36" w:rsidR="0054527B" w:rsidRDefault="0054527B" w:rsidP="00E70B7C">
      <w:pPr>
        <w:rPr>
          <w:rFonts w:ascii="Hyperspace Race Expand Heavy It" w:eastAsiaTheme="minorEastAsia" w:hAnsi="Hyperspace Race Expand Heavy It" w:cs="Times New Roman"/>
          <w:sz w:val="28"/>
          <w:szCs w:val="28"/>
        </w:rPr>
      </w:pPr>
      <w:r>
        <w:rPr>
          <w:rFonts w:ascii="Hyperspace Race Expand Heavy It" w:eastAsiaTheme="minorEastAsia" w:hAnsi="Hyperspace Race Expand Heavy It" w:cs="Times New Roman"/>
          <w:sz w:val="28"/>
          <w:szCs w:val="28"/>
        </w:rPr>
        <w:lastRenderedPageBreak/>
        <w:t>g. Settings</w:t>
      </w:r>
    </w:p>
    <w:p w14:paraId="4D61FF18" w14:textId="176D4BF5" w:rsidR="0054527B" w:rsidRDefault="0054527B" w:rsidP="00E70B7C">
      <w:pPr>
        <w:rPr>
          <w:rFonts w:ascii="Arial" w:eastAsiaTheme="minorEastAsia" w:hAnsi="Arial" w:cs="Arial"/>
          <w:sz w:val="28"/>
          <w:szCs w:val="28"/>
        </w:rPr>
      </w:pPr>
      <w:r>
        <w:rPr>
          <w:rFonts w:ascii="Arial" w:eastAsiaTheme="minorEastAsia" w:hAnsi="Arial" w:cs="Arial"/>
          <w:sz w:val="28"/>
          <w:szCs w:val="28"/>
        </w:rPr>
        <w:t>Click “Settings”.</w:t>
      </w:r>
    </w:p>
    <w:p w14:paraId="5707C221" w14:textId="5CD88482" w:rsidR="0054527B" w:rsidRDefault="0054527B" w:rsidP="0054527B">
      <w:pPr>
        <w:jc w:val="center"/>
        <w:rPr>
          <w:rFonts w:ascii="Arial" w:eastAsiaTheme="minorEastAsia" w:hAnsi="Arial" w:cs="Arial"/>
          <w:sz w:val="28"/>
          <w:szCs w:val="28"/>
        </w:rPr>
      </w:pPr>
      <w:r>
        <w:rPr>
          <w:rFonts w:ascii="Arial" w:eastAsiaTheme="minorEastAsia" w:hAnsi="Arial" w:cs="Arial"/>
          <w:noProof/>
          <w:sz w:val="28"/>
          <w:szCs w:val="28"/>
        </w:rPr>
        <w:drawing>
          <wp:inline distT="0" distB="0" distL="0" distR="0" wp14:anchorId="372FB5B7" wp14:editId="43ACF24E">
            <wp:extent cx="3600000" cy="2812308"/>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Sweeper_nt3PDUUcn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12308"/>
                    </a:xfrm>
                    <a:prstGeom prst="rect">
                      <a:avLst/>
                    </a:prstGeom>
                  </pic:spPr>
                </pic:pic>
              </a:graphicData>
            </a:graphic>
          </wp:inline>
        </w:drawing>
      </w:r>
    </w:p>
    <w:p w14:paraId="796057D3" w14:textId="4F9D8725" w:rsidR="0054527B" w:rsidRDefault="0054527B" w:rsidP="0054527B">
      <w:pPr>
        <w:rPr>
          <w:rFonts w:ascii="Arial" w:eastAsiaTheme="minorEastAsia" w:hAnsi="Arial" w:cs="Arial"/>
          <w:sz w:val="28"/>
          <w:szCs w:val="28"/>
        </w:rPr>
      </w:pPr>
      <w:r>
        <w:rPr>
          <w:rFonts w:ascii="Arial" w:eastAsiaTheme="minorEastAsia" w:hAnsi="Arial" w:cs="Arial"/>
          <w:sz w:val="28"/>
          <w:szCs w:val="28"/>
        </w:rPr>
        <w:t>You can change the volume of musics, sound effects here. It also have some options.</w:t>
      </w:r>
    </w:p>
    <w:p w14:paraId="69566C75" w14:textId="338BB26D" w:rsidR="0054527B" w:rsidRDefault="0054527B" w:rsidP="0054527B">
      <w:pPr>
        <w:rPr>
          <w:rFonts w:ascii="Arial" w:eastAsiaTheme="minorEastAsia" w:hAnsi="Arial" w:cs="Arial"/>
          <w:sz w:val="28"/>
          <w:szCs w:val="28"/>
        </w:rPr>
      </w:pPr>
    </w:p>
    <w:p w14:paraId="1148C4FC" w14:textId="12DD0A79" w:rsidR="0054527B" w:rsidRDefault="0054527B" w:rsidP="0054527B">
      <w:pPr>
        <w:rPr>
          <w:rFonts w:ascii="Hyperspace Race Expand Heavy It" w:eastAsiaTheme="minorEastAsia" w:hAnsi="Hyperspace Race Expand Heavy It" w:cs="Arial"/>
          <w:color w:val="00AEEF"/>
          <w:sz w:val="28"/>
          <w:szCs w:val="28"/>
        </w:rPr>
      </w:pPr>
      <w:r>
        <w:rPr>
          <w:rFonts w:ascii="Hyperspace Race Expand Heavy It" w:eastAsiaTheme="minorEastAsia" w:hAnsi="Hyperspace Race Expand Heavy It" w:cs="Arial"/>
          <w:color w:val="00AEEF"/>
          <w:sz w:val="28"/>
          <w:szCs w:val="28"/>
        </w:rPr>
        <w:t>4. Video demo</w:t>
      </w:r>
    </w:p>
    <w:p w14:paraId="7442328A" w14:textId="5BF2359D" w:rsidR="00E70B7C" w:rsidRPr="00791B13" w:rsidRDefault="00791B13" w:rsidP="00E70B7C">
      <w:pPr>
        <w:rPr>
          <w:rFonts w:ascii="Arial" w:hAnsi="Arial" w:cs="Arial"/>
          <w:sz w:val="28"/>
          <w:szCs w:val="28"/>
        </w:rPr>
      </w:pPr>
      <w:r>
        <w:rPr>
          <w:rFonts w:ascii="Arial" w:hAnsi="Arial" w:cs="Arial"/>
          <w:sz w:val="28"/>
          <w:szCs w:val="28"/>
        </w:rPr>
        <w:t xml:space="preserve">Click </w:t>
      </w:r>
      <w:hyperlink r:id="rId22" w:history="1">
        <w:r w:rsidRPr="00791B13">
          <w:rPr>
            <w:rStyle w:val="Hyperlink"/>
            <w:rFonts w:ascii="Arial" w:hAnsi="Arial" w:cs="Arial"/>
            <w:sz w:val="28"/>
            <w:szCs w:val="28"/>
          </w:rPr>
          <w:t>he</w:t>
        </w:r>
        <w:r w:rsidRPr="00791B13">
          <w:rPr>
            <w:rStyle w:val="Hyperlink"/>
            <w:rFonts w:ascii="Arial" w:hAnsi="Arial" w:cs="Arial"/>
            <w:sz w:val="28"/>
            <w:szCs w:val="28"/>
          </w:rPr>
          <w:t>r</w:t>
        </w:r>
        <w:bookmarkStart w:id="7" w:name="_GoBack"/>
        <w:bookmarkEnd w:id="7"/>
        <w:r w:rsidRPr="00791B13">
          <w:rPr>
            <w:rStyle w:val="Hyperlink"/>
            <w:rFonts w:ascii="Arial" w:hAnsi="Arial" w:cs="Arial"/>
            <w:sz w:val="28"/>
            <w:szCs w:val="28"/>
          </w:rPr>
          <w:t>e</w:t>
        </w:r>
      </w:hyperlink>
      <w:r>
        <w:rPr>
          <w:rFonts w:ascii="Arial" w:hAnsi="Arial" w:cs="Arial"/>
          <w:sz w:val="28"/>
          <w:szCs w:val="28"/>
        </w:rPr>
        <w:t>.</w:t>
      </w:r>
    </w:p>
    <w:sectPr w:rsidR="00E70B7C" w:rsidRPr="00791B13" w:rsidSect="0019128F">
      <w:pgSz w:w="12240" w:h="15840" w:code="1"/>
      <w:pgMar w:top="1134" w:right="1440" w:bottom="1135" w:left="1440" w:header="425" w:footer="3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460C6" w14:textId="77777777" w:rsidR="0002142B" w:rsidRDefault="0002142B" w:rsidP="00070CD3">
      <w:pPr>
        <w:spacing w:after="0" w:line="240" w:lineRule="auto"/>
      </w:pPr>
      <w:r>
        <w:separator/>
      </w:r>
    </w:p>
  </w:endnote>
  <w:endnote w:type="continuationSeparator" w:id="0">
    <w:p w14:paraId="17C635C4" w14:textId="77777777" w:rsidR="0002142B" w:rsidRDefault="0002142B" w:rsidP="00070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yperspace Race Expand Heavy It">
    <w:panose1 w:val="00000A05000000000000"/>
    <w:charset w:val="4D"/>
    <w:family w:val="modern"/>
    <w:notTrueType/>
    <w:pitch w:val="variable"/>
    <w:sig w:usb0="80000023" w:usb1="4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5EE1D" w14:textId="77777777" w:rsidR="00070CD3" w:rsidRPr="0019128F" w:rsidRDefault="0019128F" w:rsidP="0019128F">
    <w:pPr>
      <w:tabs>
        <w:tab w:val="center" w:pos="4550"/>
        <w:tab w:val="left" w:pos="5818"/>
      </w:tabs>
      <w:ind w:right="260"/>
      <w:jc w:val="right"/>
      <w:rPr>
        <w:rFonts w:ascii="Hyperspace Race Expand Heavy It" w:hAnsi="Hyperspace Race Expand Heavy It"/>
        <w:sz w:val="24"/>
        <w:szCs w:val="24"/>
      </w:rPr>
    </w:pPr>
    <w:r>
      <w:rPr>
        <w:rFonts w:ascii="Hyperspace Race Expand Heavy It" w:hAnsi="Hyperspace Race Expand Heavy It"/>
        <w:sz w:val="24"/>
        <w:szCs w:val="24"/>
      </w:rPr>
      <w:t xml:space="preserve">Page </w:t>
    </w:r>
    <w:r w:rsidRPr="0019128F">
      <w:rPr>
        <w:rFonts w:ascii="Hyperspace Race Expand Heavy It" w:hAnsi="Hyperspace Race Expand Heavy It"/>
        <w:sz w:val="24"/>
        <w:szCs w:val="24"/>
      </w:rPr>
      <w:fldChar w:fldCharType="begin"/>
    </w:r>
    <w:r w:rsidRPr="0019128F">
      <w:rPr>
        <w:rFonts w:ascii="Hyperspace Race Expand Heavy It" w:hAnsi="Hyperspace Race Expand Heavy It"/>
        <w:sz w:val="24"/>
        <w:szCs w:val="24"/>
      </w:rPr>
      <w:instrText xml:space="preserve"> PAGE   \* MERGEFORMAT </w:instrText>
    </w:r>
    <w:r w:rsidRPr="0019128F">
      <w:rPr>
        <w:rFonts w:ascii="Hyperspace Race Expand Heavy It" w:hAnsi="Hyperspace Race Expand Heavy It"/>
        <w:sz w:val="24"/>
        <w:szCs w:val="24"/>
      </w:rPr>
      <w:fldChar w:fldCharType="separate"/>
    </w:r>
    <w:r w:rsidRPr="0019128F">
      <w:rPr>
        <w:rFonts w:ascii="Hyperspace Race Expand Heavy It" w:hAnsi="Hyperspace Race Expand Heavy It"/>
        <w:noProof/>
        <w:sz w:val="24"/>
        <w:szCs w:val="24"/>
      </w:rPr>
      <w:t>1</w:t>
    </w:r>
    <w:r w:rsidRPr="0019128F">
      <w:rPr>
        <w:rFonts w:ascii="Hyperspace Race Expand Heavy It" w:hAnsi="Hyperspace Race Expand Heavy It"/>
        <w:sz w:val="24"/>
        <w:szCs w:val="24"/>
      </w:rPr>
      <w:fldChar w:fldCharType="end"/>
    </w:r>
    <w:r w:rsidRPr="0019128F">
      <w:rPr>
        <w:rFonts w:ascii="Hyperspace Race Expand Heavy It" w:hAnsi="Hyperspace Race Expand Heavy It"/>
        <w:sz w:val="24"/>
        <w:szCs w:val="24"/>
      </w:rPr>
      <w:t xml:space="preserve"> </w:t>
    </w:r>
    <w:r>
      <w:rPr>
        <w:rFonts w:ascii="Hyperspace Race Expand Heavy It" w:hAnsi="Hyperspace Race Expand Heavy It" w:cs="Calibri"/>
        <w:sz w:val="24"/>
        <w:szCs w:val="24"/>
      </w:rPr>
      <w:t>of</w:t>
    </w:r>
    <w:r w:rsidRPr="0019128F">
      <w:rPr>
        <w:rFonts w:ascii="Hyperspace Race Expand Heavy It" w:hAnsi="Hyperspace Race Expand Heavy It"/>
        <w:sz w:val="24"/>
        <w:szCs w:val="24"/>
      </w:rPr>
      <w:t xml:space="preserve"> </w:t>
    </w:r>
    <w:r w:rsidRPr="0019128F">
      <w:rPr>
        <w:rFonts w:ascii="Hyperspace Race Expand Heavy It" w:hAnsi="Hyperspace Race Expand Heavy It"/>
        <w:sz w:val="24"/>
        <w:szCs w:val="24"/>
      </w:rPr>
      <w:fldChar w:fldCharType="begin"/>
    </w:r>
    <w:r w:rsidRPr="0019128F">
      <w:rPr>
        <w:rFonts w:ascii="Hyperspace Race Expand Heavy It" w:hAnsi="Hyperspace Race Expand Heavy It"/>
        <w:sz w:val="24"/>
        <w:szCs w:val="24"/>
      </w:rPr>
      <w:instrText xml:space="preserve"> NUMPAGES  \* Arabic  \* MERGEFORMAT </w:instrText>
    </w:r>
    <w:r w:rsidRPr="0019128F">
      <w:rPr>
        <w:rFonts w:ascii="Hyperspace Race Expand Heavy It" w:hAnsi="Hyperspace Race Expand Heavy It"/>
        <w:sz w:val="24"/>
        <w:szCs w:val="24"/>
      </w:rPr>
      <w:fldChar w:fldCharType="separate"/>
    </w:r>
    <w:r w:rsidRPr="0019128F">
      <w:rPr>
        <w:rFonts w:ascii="Hyperspace Race Expand Heavy It" w:hAnsi="Hyperspace Race Expand Heavy It"/>
        <w:noProof/>
        <w:sz w:val="24"/>
        <w:szCs w:val="24"/>
      </w:rPr>
      <w:t>1</w:t>
    </w:r>
    <w:r w:rsidRPr="0019128F">
      <w:rPr>
        <w:rFonts w:ascii="Hyperspace Race Expand Heavy It" w:hAnsi="Hyperspace Race Expand Heavy It"/>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FE3A7" w14:textId="77777777" w:rsidR="0002142B" w:rsidRDefault="0002142B" w:rsidP="00070CD3">
      <w:pPr>
        <w:spacing w:after="0" w:line="240" w:lineRule="auto"/>
      </w:pPr>
      <w:r>
        <w:separator/>
      </w:r>
    </w:p>
  </w:footnote>
  <w:footnote w:type="continuationSeparator" w:id="0">
    <w:p w14:paraId="59C353B9" w14:textId="77777777" w:rsidR="0002142B" w:rsidRDefault="0002142B" w:rsidP="00070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5574C" w14:textId="435A2603" w:rsidR="00070CD3" w:rsidRPr="00070CD3" w:rsidRDefault="0019128F">
    <w:pPr>
      <w:pStyle w:val="Header"/>
      <w:rPr>
        <w:rFonts w:ascii="Hyperspace Race Expand Heavy It" w:hAnsi="Hyperspace Race Expand Heavy It"/>
        <w:sz w:val="28"/>
        <w:szCs w:val="28"/>
      </w:rPr>
    </w:pPr>
    <w:r>
      <w:rPr>
        <w:rFonts w:ascii="Hyperspace Race Expand Heavy It" w:hAnsi="Hyperspace Race Expand Heavy It"/>
        <w:sz w:val="28"/>
        <w:szCs w:val="28"/>
      </w:rPr>
      <w:t>22125078 - Dinh Cao M</w:t>
    </w:r>
    <w:r w:rsidR="008732FE" w:rsidRPr="008732FE">
      <w:rPr>
        <w:rFonts w:ascii="Hyperspace Race Expand Heavy It" w:hAnsi="Hyperspace Race Expand Heavy It"/>
        <w:sz w:val="28"/>
        <w:szCs w:val="28"/>
      </w:rPr>
      <w:t>i</w:t>
    </w:r>
    <w:r>
      <w:rPr>
        <w:rFonts w:ascii="Hyperspace Race Expand Heavy It" w:hAnsi="Hyperspace Race Expand Heavy It"/>
        <w:sz w:val="28"/>
        <w:szCs w:val="28"/>
      </w:rPr>
      <w:t>nh Quan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D506F"/>
    <w:multiLevelType w:val="hybridMultilevel"/>
    <w:tmpl w:val="492A2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B5B95"/>
    <w:multiLevelType w:val="hybridMultilevel"/>
    <w:tmpl w:val="0EC01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46CC3"/>
    <w:multiLevelType w:val="hybridMultilevel"/>
    <w:tmpl w:val="75E0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uân Đinh">
    <w15:presenceInfo w15:providerId="Windows Live" w15:userId="42b69a904f11d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BE1"/>
    <w:rsid w:val="0002142B"/>
    <w:rsid w:val="00070CD3"/>
    <w:rsid w:val="00093269"/>
    <w:rsid w:val="00154719"/>
    <w:rsid w:val="00163C65"/>
    <w:rsid w:val="0019128F"/>
    <w:rsid w:val="00242CBB"/>
    <w:rsid w:val="002D4E32"/>
    <w:rsid w:val="00426716"/>
    <w:rsid w:val="004A22E7"/>
    <w:rsid w:val="004F67D7"/>
    <w:rsid w:val="005011AD"/>
    <w:rsid w:val="0054527B"/>
    <w:rsid w:val="00565CA4"/>
    <w:rsid w:val="006C23D3"/>
    <w:rsid w:val="00716A5F"/>
    <w:rsid w:val="00772F59"/>
    <w:rsid w:val="00791B13"/>
    <w:rsid w:val="007C42B5"/>
    <w:rsid w:val="007D3570"/>
    <w:rsid w:val="007E5F2A"/>
    <w:rsid w:val="00865814"/>
    <w:rsid w:val="008732FE"/>
    <w:rsid w:val="00877B5E"/>
    <w:rsid w:val="008B452D"/>
    <w:rsid w:val="00953B3B"/>
    <w:rsid w:val="00A75F60"/>
    <w:rsid w:val="00BC5D1E"/>
    <w:rsid w:val="00BE5DB8"/>
    <w:rsid w:val="00D30D66"/>
    <w:rsid w:val="00D72AAC"/>
    <w:rsid w:val="00E70B7C"/>
    <w:rsid w:val="00ED3D02"/>
    <w:rsid w:val="00F32229"/>
    <w:rsid w:val="00F577A4"/>
    <w:rsid w:val="00FA0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948BD"/>
  <w15:chartTrackingRefBased/>
  <w15:docId w15:val="{09554286-2B66-4C11-A64B-CCF595129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D3"/>
  </w:style>
  <w:style w:type="paragraph" w:styleId="Footer">
    <w:name w:val="footer"/>
    <w:basedOn w:val="Normal"/>
    <w:link w:val="FooterChar"/>
    <w:uiPriority w:val="99"/>
    <w:unhideWhenUsed/>
    <w:rsid w:val="00070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CD3"/>
  </w:style>
  <w:style w:type="table" w:styleId="TableGrid">
    <w:name w:val="Table Grid"/>
    <w:basedOn w:val="TableNormal"/>
    <w:uiPriority w:val="39"/>
    <w:rsid w:val="00877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5F2A"/>
    <w:pPr>
      <w:ind w:left="720"/>
      <w:contextualSpacing/>
    </w:pPr>
  </w:style>
  <w:style w:type="character" w:styleId="PlaceholderText">
    <w:name w:val="Placeholder Text"/>
    <w:basedOn w:val="DefaultParagraphFont"/>
    <w:uiPriority w:val="99"/>
    <w:semiHidden/>
    <w:rsid w:val="00E70B7C"/>
    <w:rPr>
      <w:color w:val="808080"/>
    </w:rPr>
  </w:style>
  <w:style w:type="paragraph" w:styleId="BalloonText">
    <w:name w:val="Balloon Text"/>
    <w:basedOn w:val="Normal"/>
    <w:link w:val="BalloonTextChar"/>
    <w:uiPriority w:val="99"/>
    <w:semiHidden/>
    <w:unhideWhenUsed/>
    <w:rsid w:val="00E70B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B7C"/>
    <w:rPr>
      <w:rFonts w:ascii="Segoe UI" w:hAnsi="Segoe UI" w:cs="Segoe UI"/>
      <w:sz w:val="18"/>
      <w:szCs w:val="18"/>
    </w:rPr>
  </w:style>
  <w:style w:type="paragraph" w:styleId="Revision">
    <w:name w:val="Revision"/>
    <w:hidden/>
    <w:uiPriority w:val="99"/>
    <w:semiHidden/>
    <w:rsid w:val="00565CA4"/>
    <w:pPr>
      <w:spacing w:after="0" w:line="240" w:lineRule="auto"/>
    </w:pPr>
  </w:style>
  <w:style w:type="character" w:styleId="Hyperlink">
    <w:name w:val="Hyperlink"/>
    <w:basedOn w:val="DefaultParagraphFont"/>
    <w:uiPriority w:val="99"/>
    <w:unhideWhenUsed/>
    <w:rsid w:val="004A22E7"/>
    <w:rPr>
      <w:color w:val="0563C1" w:themeColor="hyperlink"/>
      <w:u w:val="single"/>
    </w:rPr>
  </w:style>
  <w:style w:type="character" w:styleId="UnresolvedMention">
    <w:name w:val="Unresolved Mention"/>
    <w:basedOn w:val="DefaultParagraphFont"/>
    <w:uiPriority w:val="99"/>
    <w:semiHidden/>
    <w:unhideWhenUsed/>
    <w:rsid w:val="004A22E7"/>
    <w:rPr>
      <w:color w:val="605E5C"/>
      <w:shd w:val="clear" w:color="auto" w:fill="E1DFDD"/>
    </w:rPr>
  </w:style>
  <w:style w:type="character" w:styleId="FollowedHyperlink">
    <w:name w:val="FollowedHyperlink"/>
    <w:basedOn w:val="DefaultParagraphFont"/>
    <w:uiPriority w:val="99"/>
    <w:semiHidden/>
    <w:unhideWhenUsed/>
    <w:rsid w:val="00791B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548065">
      <w:bodyDiv w:val="1"/>
      <w:marLeft w:val="0"/>
      <w:marRight w:val="0"/>
      <w:marTop w:val="0"/>
      <w:marBottom w:val="0"/>
      <w:divBdr>
        <w:top w:val="none" w:sz="0" w:space="0" w:color="auto"/>
        <w:left w:val="none" w:sz="0" w:space="0" w:color="auto"/>
        <w:bottom w:val="none" w:sz="0" w:space="0" w:color="auto"/>
        <w:right w:val="none" w:sz="0" w:space="0" w:color="auto"/>
      </w:divBdr>
    </w:div>
    <w:div w:id="11463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youtu.be/80_4p-995v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DB290-1CA2-49E8-8EBA-9F0E1052B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10</Pages>
  <Words>541</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Đinh</dc:creator>
  <cp:keywords/>
  <dc:description/>
  <cp:lastModifiedBy>Quân Đinh</cp:lastModifiedBy>
  <cp:revision>14</cp:revision>
  <cp:lastPrinted>2023-01-02T09:36:00Z</cp:lastPrinted>
  <dcterms:created xsi:type="dcterms:W3CDTF">2022-12-30T19:47:00Z</dcterms:created>
  <dcterms:modified xsi:type="dcterms:W3CDTF">2023-01-03T14:50:00Z</dcterms:modified>
</cp:coreProperties>
</file>